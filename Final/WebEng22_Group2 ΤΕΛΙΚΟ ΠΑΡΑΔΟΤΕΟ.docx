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9DDE28D" w14:textId="77777777" w:rsidR="005C6F02" w:rsidRDefault="005C6F02" w:rsidP="003821B0">
      <w:pPr>
        <w:jc w:val="center"/>
        <w:rPr>
          <w:b/>
          <w:bCs/>
          <w:sz w:val="36"/>
          <w:szCs w:val="36"/>
          <w:lang w:val="el-GR"/>
        </w:rPr>
      </w:pPr>
    </w:p>
    <w:p w14:paraId="5023B835" w14:textId="4D142BB7" w:rsidR="00687215" w:rsidRPr="005C6F02" w:rsidRDefault="000532E3" w:rsidP="00B535B2">
      <w:pPr>
        <w:spacing w:line="360" w:lineRule="auto"/>
        <w:jc w:val="center"/>
        <w:rPr>
          <w:sz w:val="36"/>
          <w:szCs w:val="36"/>
          <w:lang w:val="el-GR"/>
        </w:rPr>
      </w:pPr>
      <w:r w:rsidRPr="005C6F02">
        <w:rPr>
          <w:b/>
          <w:bCs/>
          <w:sz w:val="36"/>
          <w:szCs w:val="36"/>
          <w:lang w:val="el-GR"/>
        </w:rPr>
        <w:t>Μηχανική Λογισμικού για Διαδικτυακές Εφαρμογές</w:t>
      </w:r>
    </w:p>
    <w:p w14:paraId="62D94B98" w14:textId="19EC45D2" w:rsidR="003821B0" w:rsidRPr="00807286" w:rsidRDefault="00CC10D9" w:rsidP="00B535B2">
      <w:pPr>
        <w:spacing w:before="240" w:line="360" w:lineRule="auto"/>
        <w:ind w:left="-426" w:right="-336"/>
        <w:jc w:val="center"/>
        <w:rPr>
          <w:b/>
          <w:bCs/>
          <w:lang w:val="el-GR"/>
        </w:rPr>
      </w:pPr>
      <w:r w:rsidRPr="00807286">
        <w:rPr>
          <w:b/>
          <w:bCs/>
          <w:lang w:val="el-GR"/>
        </w:rPr>
        <w:t>Καζλάρης Ιωάννης</w:t>
      </w:r>
      <w:r w:rsidR="000532E3" w:rsidRPr="00807286">
        <w:rPr>
          <w:b/>
          <w:bCs/>
          <w:lang w:val="el-GR"/>
        </w:rPr>
        <w:t xml:space="preserve">, Παναγιωτίδης Ιωάννης, Εμμανουηλίδης Παναγιώτης, </w:t>
      </w:r>
      <w:r w:rsidR="00FF5379" w:rsidRPr="00807286">
        <w:rPr>
          <w:b/>
          <w:bCs/>
          <w:lang w:val="el-GR"/>
        </w:rPr>
        <w:t>Τ</w:t>
      </w:r>
      <w:r w:rsidR="00B535B2">
        <w:rPr>
          <w:b/>
          <w:bCs/>
          <w:lang w:val="el-GR"/>
        </w:rPr>
        <w:t>α</w:t>
      </w:r>
      <w:r w:rsidR="00FF5379" w:rsidRPr="00807286">
        <w:rPr>
          <w:b/>
          <w:bCs/>
          <w:lang w:val="el-GR"/>
        </w:rPr>
        <w:t>σι</w:t>
      </w:r>
      <w:r w:rsidR="00B535B2">
        <w:rPr>
          <w:b/>
          <w:bCs/>
          <w:lang w:val="el-GR"/>
        </w:rPr>
        <w:t>ό</w:t>
      </w:r>
      <w:r w:rsidR="00FF5379" w:rsidRPr="00807286">
        <w:rPr>
          <w:b/>
          <w:bCs/>
          <w:lang w:val="el-GR"/>
        </w:rPr>
        <w:t>ς</w:t>
      </w:r>
      <w:r w:rsidR="00B535B2">
        <w:rPr>
          <w:b/>
          <w:bCs/>
          <w:lang w:val="el-GR"/>
        </w:rPr>
        <w:t xml:space="preserve"> </w:t>
      </w:r>
      <w:r w:rsidR="000532E3" w:rsidRPr="00807286">
        <w:rPr>
          <w:b/>
          <w:bCs/>
          <w:lang w:val="el-GR"/>
        </w:rPr>
        <w:t>Χρυσόστομος</w:t>
      </w:r>
    </w:p>
    <w:p w14:paraId="41A4914F" w14:textId="4D37EEF4" w:rsidR="003821B0" w:rsidRPr="00807286" w:rsidRDefault="003821B0" w:rsidP="00B535B2">
      <w:pPr>
        <w:spacing w:before="240" w:line="360" w:lineRule="auto"/>
        <w:ind w:left="-284" w:right="-336"/>
        <w:jc w:val="center"/>
        <w:rPr>
          <w:lang w:val="el-GR"/>
        </w:rPr>
      </w:pPr>
      <w:r w:rsidRPr="00807286">
        <w:rPr>
          <w:lang w:val="el-GR"/>
        </w:rPr>
        <w:t xml:space="preserve">Τμήμα Μηχανικών </w:t>
      </w:r>
      <w:r w:rsidR="00687215" w:rsidRPr="00807286">
        <w:rPr>
          <w:lang w:val="el-GR"/>
        </w:rPr>
        <w:t xml:space="preserve">Πληροφορικής </w:t>
      </w:r>
      <w:r w:rsidRPr="00807286">
        <w:rPr>
          <w:lang w:val="el-GR"/>
        </w:rPr>
        <w:t>και Ηλεκτρονικών Συστημάτων</w:t>
      </w:r>
    </w:p>
    <w:p w14:paraId="4AD78E60" w14:textId="69A4AB52" w:rsidR="003821B0" w:rsidRPr="00807286" w:rsidRDefault="003821B0" w:rsidP="00B535B2">
      <w:pPr>
        <w:spacing w:before="240" w:line="360" w:lineRule="auto"/>
        <w:ind w:left="-284" w:right="-336"/>
        <w:jc w:val="center"/>
        <w:rPr>
          <w:lang w:val="el-GR"/>
        </w:rPr>
      </w:pPr>
      <w:r w:rsidRPr="00807286">
        <w:rPr>
          <w:lang w:val="el-GR"/>
        </w:rPr>
        <w:t>Διεθνές Πανεπιστήμιο της Ελλάδος</w:t>
      </w:r>
    </w:p>
    <w:p w14:paraId="75D8EFB0" w14:textId="2AA2882A" w:rsidR="002B3559" w:rsidRPr="00807286" w:rsidRDefault="002B3559" w:rsidP="00B535B2">
      <w:pPr>
        <w:spacing w:line="360" w:lineRule="auto"/>
        <w:ind w:left="-284" w:right="-336"/>
        <w:jc w:val="both"/>
        <w:rPr>
          <w:lang w:val="el-GR"/>
        </w:rPr>
      </w:pPr>
    </w:p>
    <w:p w14:paraId="384E77E5" w14:textId="1C9D5D6E" w:rsidR="000532E3" w:rsidRDefault="000532E3" w:rsidP="00B535B2">
      <w:pPr>
        <w:spacing w:line="360" w:lineRule="auto"/>
        <w:jc w:val="both"/>
        <w:rPr>
          <w:lang w:val="el-GR"/>
        </w:rPr>
      </w:pPr>
    </w:p>
    <w:p w14:paraId="5C15F810" w14:textId="51515AFE" w:rsidR="005C6F02" w:rsidRDefault="005C6F02" w:rsidP="00B42953">
      <w:pPr>
        <w:jc w:val="both"/>
        <w:rPr>
          <w:lang w:val="el-GR"/>
        </w:rPr>
      </w:pPr>
    </w:p>
    <w:p w14:paraId="391CA2EF" w14:textId="1AA36A71" w:rsidR="005C6F02" w:rsidRDefault="005C6F02" w:rsidP="00B42953">
      <w:pPr>
        <w:jc w:val="both"/>
        <w:rPr>
          <w:lang w:val="el-GR"/>
        </w:rPr>
      </w:pPr>
    </w:p>
    <w:p w14:paraId="0A372CB3" w14:textId="01BA729F" w:rsidR="005C6F02" w:rsidRDefault="005C6F02" w:rsidP="00B42953">
      <w:pPr>
        <w:jc w:val="both"/>
        <w:rPr>
          <w:lang w:val="el-GR"/>
        </w:rPr>
      </w:pPr>
    </w:p>
    <w:p w14:paraId="68CBFBF3" w14:textId="748D9056" w:rsidR="005C6F02" w:rsidRDefault="005C6F02" w:rsidP="00B42953">
      <w:pPr>
        <w:jc w:val="both"/>
        <w:rPr>
          <w:lang w:val="el-GR"/>
        </w:rPr>
      </w:pPr>
    </w:p>
    <w:p w14:paraId="75E73C22" w14:textId="42FADF29" w:rsidR="005C6F02" w:rsidRDefault="005C6F02" w:rsidP="00B42953">
      <w:pPr>
        <w:jc w:val="both"/>
        <w:rPr>
          <w:lang w:val="el-GR"/>
        </w:rPr>
      </w:pPr>
    </w:p>
    <w:p w14:paraId="2D4FF6A5" w14:textId="6FB5EE1B" w:rsidR="005C6F02" w:rsidRDefault="005C6F02" w:rsidP="00B42953">
      <w:pPr>
        <w:jc w:val="both"/>
        <w:rPr>
          <w:lang w:val="el-GR"/>
        </w:rPr>
      </w:pPr>
    </w:p>
    <w:p w14:paraId="317C7DAB" w14:textId="0FEDC657" w:rsidR="005C6F02" w:rsidRDefault="005C6F02" w:rsidP="00B42953">
      <w:pPr>
        <w:jc w:val="both"/>
        <w:rPr>
          <w:lang w:val="el-GR"/>
        </w:rPr>
      </w:pPr>
    </w:p>
    <w:p w14:paraId="2FDEBA71" w14:textId="0EA35BCB" w:rsidR="005C6F02" w:rsidRDefault="005C6F02" w:rsidP="00B42953">
      <w:pPr>
        <w:jc w:val="both"/>
        <w:rPr>
          <w:lang w:val="el-GR"/>
        </w:rPr>
      </w:pPr>
    </w:p>
    <w:p w14:paraId="2C052CF3" w14:textId="5D9A3493" w:rsidR="005C6F02" w:rsidRDefault="005C6F02" w:rsidP="00B42953">
      <w:pPr>
        <w:jc w:val="both"/>
        <w:rPr>
          <w:lang w:val="el-GR"/>
        </w:rPr>
      </w:pPr>
    </w:p>
    <w:p w14:paraId="7FDFE47C" w14:textId="4B4D5744" w:rsidR="005C6F02" w:rsidRDefault="005C6F02" w:rsidP="00B42953">
      <w:pPr>
        <w:jc w:val="both"/>
        <w:rPr>
          <w:lang w:val="el-GR"/>
        </w:rPr>
      </w:pPr>
    </w:p>
    <w:p w14:paraId="7119AD08" w14:textId="01100A3D" w:rsidR="005C6F02" w:rsidRDefault="005C6F02" w:rsidP="00B42953">
      <w:pPr>
        <w:jc w:val="both"/>
        <w:rPr>
          <w:lang w:val="el-GR"/>
        </w:rPr>
      </w:pPr>
    </w:p>
    <w:p w14:paraId="5F65833A" w14:textId="54682355" w:rsidR="005C6F02" w:rsidRDefault="005C6F02" w:rsidP="00B42953">
      <w:pPr>
        <w:jc w:val="both"/>
        <w:rPr>
          <w:lang w:val="el-GR"/>
        </w:rPr>
      </w:pPr>
    </w:p>
    <w:p w14:paraId="3A206253" w14:textId="0768D9F4" w:rsidR="005C6F02" w:rsidRDefault="005C6F02" w:rsidP="00B42953">
      <w:pPr>
        <w:jc w:val="both"/>
        <w:rPr>
          <w:lang w:val="el-GR"/>
        </w:rPr>
      </w:pPr>
    </w:p>
    <w:p w14:paraId="5C7E2A46" w14:textId="6F28A7F4" w:rsidR="005C6F02" w:rsidRDefault="005C6F02" w:rsidP="00B42953">
      <w:pPr>
        <w:jc w:val="both"/>
        <w:rPr>
          <w:lang w:val="el-GR"/>
        </w:rPr>
      </w:pPr>
    </w:p>
    <w:p w14:paraId="05C02465" w14:textId="3740E7C5" w:rsidR="005C6F02" w:rsidRDefault="005C6F02" w:rsidP="00B42953">
      <w:pPr>
        <w:jc w:val="both"/>
        <w:rPr>
          <w:lang w:val="el-GR"/>
        </w:rPr>
      </w:pPr>
    </w:p>
    <w:p w14:paraId="5008496E" w14:textId="68F5EB22" w:rsidR="005C6F02" w:rsidRDefault="005C6F02" w:rsidP="00B42953">
      <w:pPr>
        <w:jc w:val="both"/>
        <w:rPr>
          <w:lang w:val="el-GR"/>
        </w:rPr>
      </w:pPr>
    </w:p>
    <w:p w14:paraId="3D4A5FF4" w14:textId="694FDCFE" w:rsidR="005C6F02" w:rsidRDefault="005C6F02" w:rsidP="00B42953">
      <w:pPr>
        <w:jc w:val="both"/>
        <w:rPr>
          <w:lang w:val="el-GR"/>
        </w:rPr>
      </w:pPr>
    </w:p>
    <w:p w14:paraId="37DDF5CF" w14:textId="592BD180" w:rsidR="005C6F02" w:rsidRDefault="005C6F02" w:rsidP="00B42953">
      <w:pPr>
        <w:jc w:val="both"/>
        <w:rPr>
          <w:lang w:val="el-GR"/>
        </w:rPr>
      </w:pPr>
    </w:p>
    <w:p w14:paraId="01110A66" w14:textId="05C897F1" w:rsidR="005C6F02" w:rsidRDefault="005C6F02" w:rsidP="00B42953">
      <w:pPr>
        <w:jc w:val="both"/>
        <w:rPr>
          <w:lang w:val="el-GR"/>
        </w:rPr>
      </w:pPr>
    </w:p>
    <w:p w14:paraId="7B79A475" w14:textId="04A712C7" w:rsidR="005C6F02" w:rsidRDefault="005C6F02" w:rsidP="00B42953">
      <w:pPr>
        <w:jc w:val="both"/>
        <w:rPr>
          <w:lang w:val="el-GR"/>
        </w:rPr>
      </w:pPr>
    </w:p>
    <w:p w14:paraId="188810AC" w14:textId="36F448B0" w:rsidR="005C6F02" w:rsidRDefault="005C6F02" w:rsidP="00B42953">
      <w:pPr>
        <w:jc w:val="both"/>
        <w:rPr>
          <w:lang w:val="el-GR"/>
        </w:rPr>
      </w:pPr>
    </w:p>
    <w:p w14:paraId="5495563D" w14:textId="001A34E3" w:rsidR="005C6F02" w:rsidRDefault="005C6F02" w:rsidP="00B42953">
      <w:pPr>
        <w:jc w:val="both"/>
        <w:rPr>
          <w:lang w:val="el-GR"/>
        </w:rPr>
      </w:pPr>
    </w:p>
    <w:p w14:paraId="086B89F6" w14:textId="20985D44" w:rsidR="005C6F02" w:rsidRDefault="005C6F02" w:rsidP="00B42953">
      <w:pPr>
        <w:jc w:val="both"/>
        <w:rPr>
          <w:lang w:val="el-GR"/>
        </w:rPr>
      </w:pPr>
    </w:p>
    <w:p w14:paraId="103EB2B8" w14:textId="505AE9D6" w:rsidR="005C6F02" w:rsidRDefault="005C6F02" w:rsidP="00B42953">
      <w:pPr>
        <w:jc w:val="both"/>
        <w:rPr>
          <w:lang w:val="el-GR"/>
        </w:rPr>
      </w:pPr>
    </w:p>
    <w:p w14:paraId="4AC9A6A6" w14:textId="350AFFAE" w:rsidR="005C6F02" w:rsidRDefault="005C6F02" w:rsidP="00B42953">
      <w:pPr>
        <w:jc w:val="both"/>
        <w:rPr>
          <w:lang w:val="el-GR"/>
        </w:rPr>
      </w:pPr>
    </w:p>
    <w:p w14:paraId="725D05E9" w14:textId="75B8BC38" w:rsidR="005C6F02" w:rsidRDefault="005C6F02" w:rsidP="00B42953">
      <w:pPr>
        <w:jc w:val="both"/>
        <w:rPr>
          <w:lang w:val="el-GR"/>
        </w:rPr>
      </w:pPr>
    </w:p>
    <w:p w14:paraId="371ED7A3" w14:textId="35434894" w:rsidR="005C6F02" w:rsidRDefault="005C6F02" w:rsidP="00B42953">
      <w:pPr>
        <w:jc w:val="both"/>
        <w:rPr>
          <w:lang w:val="el-GR"/>
        </w:rPr>
      </w:pPr>
    </w:p>
    <w:p w14:paraId="714430BA" w14:textId="600E3D0A" w:rsidR="005C6F02" w:rsidRDefault="005C6F02" w:rsidP="00B42953">
      <w:pPr>
        <w:jc w:val="both"/>
        <w:rPr>
          <w:lang w:val="el-GR"/>
        </w:rPr>
      </w:pPr>
    </w:p>
    <w:p w14:paraId="1D489103" w14:textId="03EFD48B" w:rsidR="005C6F02" w:rsidRDefault="005C6F02" w:rsidP="00B42953">
      <w:pPr>
        <w:jc w:val="both"/>
        <w:rPr>
          <w:lang w:val="el-GR"/>
        </w:rPr>
      </w:pPr>
    </w:p>
    <w:p w14:paraId="28EB35BE" w14:textId="2E34BB3A" w:rsidR="005C6F02" w:rsidRPr="005C6F02" w:rsidRDefault="005C6F02" w:rsidP="005C6F02">
      <w:pPr>
        <w:jc w:val="center"/>
        <w:rPr>
          <w:b/>
          <w:bCs/>
          <w:lang w:val="el-GR"/>
        </w:rPr>
      </w:pPr>
      <w:r w:rsidRPr="005C6F02">
        <w:rPr>
          <w:b/>
          <w:bCs/>
          <w:lang w:val="el-GR"/>
        </w:rPr>
        <w:t>Σίνδος</w:t>
      </w:r>
      <w:r w:rsidR="00D95AB9" w:rsidRPr="00DD43C3">
        <w:rPr>
          <w:b/>
          <w:bCs/>
          <w:lang w:val="el-GR"/>
        </w:rPr>
        <w:t>,</w:t>
      </w:r>
      <w:r w:rsidRPr="005C6F02">
        <w:rPr>
          <w:b/>
          <w:bCs/>
          <w:lang w:val="el-GR"/>
        </w:rPr>
        <w:t xml:space="preserve"> </w:t>
      </w:r>
      <w:r w:rsidR="00A5199E">
        <w:rPr>
          <w:b/>
          <w:bCs/>
          <w:lang w:val="el-GR"/>
        </w:rPr>
        <w:t xml:space="preserve">Ιανουάριος </w:t>
      </w:r>
      <w:r w:rsidRPr="005C6F02">
        <w:rPr>
          <w:b/>
          <w:bCs/>
          <w:lang w:val="el-GR"/>
        </w:rPr>
        <w:t>2022</w:t>
      </w:r>
    </w:p>
    <w:p w14:paraId="4A14FD4A" w14:textId="5677E176" w:rsidR="005C6F02" w:rsidRPr="0025066E" w:rsidRDefault="005C6F02" w:rsidP="00926B55">
      <w:pPr>
        <w:pStyle w:val="aa"/>
        <w:pageBreakBefore/>
        <w:jc w:val="both"/>
        <w:rPr>
          <w:rFonts w:asciiTheme="minorHAnsi" w:hAnsiTheme="minorHAnsi" w:cstheme="minorHAnsi"/>
          <w:color w:val="000000"/>
          <w:sz w:val="32"/>
          <w:lang w:val="el-GR"/>
        </w:rPr>
      </w:pPr>
      <w:r w:rsidRPr="0025066E">
        <w:rPr>
          <w:rFonts w:asciiTheme="minorHAnsi" w:hAnsiTheme="minorHAnsi" w:cstheme="minorHAnsi"/>
          <w:color w:val="000000"/>
          <w:sz w:val="32"/>
          <w:lang w:val="el-GR"/>
        </w:rPr>
        <w:lastRenderedPageBreak/>
        <w:t>ΠΕΡΙΕΧΟΜΕΝΑ</w:t>
      </w:r>
    </w:p>
    <w:sdt>
      <w:sdtPr>
        <w:rPr>
          <w:rFonts w:asciiTheme="minorHAnsi" w:eastAsia="Calibri" w:hAnsiTheme="minorHAnsi" w:cstheme="minorHAnsi"/>
          <w:b/>
          <w:bCs/>
          <w:noProof/>
          <w:color w:val="auto"/>
          <w:sz w:val="20"/>
          <w:szCs w:val="22"/>
          <w:lang w:val="en-US" w:eastAsia="en-US"/>
        </w:rPr>
        <w:id w:val="-1282644296"/>
        <w:docPartObj>
          <w:docPartGallery w:val="Table of Contents"/>
          <w:docPartUnique/>
        </w:docPartObj>
      </w:sdtPr>
      <w:sdtEndPr>
        <w:rPr>
          <w:rFonts w:ascii="Calibri" w:hAnsi="Calibri" w:cs="Times New Roman"/>
          <w:bCs w:val="0"/>
          <w:lang w:val="el-GR"/>
        </w:rPr>
      </w:sdtEndPr>
      <w:sdtContent>
        <w:p w14:paraId="2FE57BD2" w14:textId="4DD199B6" w:rsidR="009E5E5A" w:rsidRPr="006C0E71" w:rsidRDefault="009E5E5A" w:rsidP="006C0E71">
          <w:pPr>
            <w:pStyle w:val="ac"/>
            <w:numPr>
              <w:ilvl w:val="0"/>
              <w:numId w:val="27"/>
            </w:numPr>
            <w:spacing w:line="360" w:lineRule="auto"/>
            <w:ind w:left="426"/>
            <w:rPr>
              <w:rFonts w:asciiTheme="minorHAnsi" w:hAnsiTheme="minorHAnsi" w:cstheme="minorHAnsi"/>
              <w:b/>
              <w:bCs/>
              <w:color w:val="auto"/>
              <w:sz w:val="24"/>
              <w:szCs w:val="24"/>
            </w:rPr>
          </w:pPr>
          <w:r w:rsidRPr="006C0E71">
            <w:rPr>
              <w:rFonts w:asciiTheme="minorHAnsi" w:hAnsiTheme="minorHAnsi" w:cstheme="minorHAnsi"/>
              <w:b/>
              <w:bCs/>
              <w:color w:val="auto"/>
              <w:sz w:val="24"/>
              <w:szCs w:val="24"/>
            </w:rPr>
            <w:t xml:space="preserve">Εισαγωγή </w:t>
          </w:r>
          <w:r w:rsidRPr="006C0E71">
            <w:rPr>
              <w:rFonts w:asciiTheme="minorHAnsi" w:hAnsiTheme="minorHAnsi" w:cstheme="minorHAnsi"/>
              <w:b/>
              <w:bCs/>
              <w:color w:val="auto"/>
              <w:sz w:val="24"/>
              <w:szCs w:val="24"/>
            </w:rPr>
            <w:ptab w:relativeTo="margin" w:alignment="right" w:leader="dot"/>
          </w:r>
          <w:r w:rsidR="00734A50" w:rsidRPr="006C0E71">
            <w:rPr>
              <w:rFonts w:asciiTheme="minorHAnsi" w:hAnsiTheme="minorHAnsi" w:cstheme="minorHAnsi"/>
              <w:b/>
              <w:bCs/>
              <w:color w:val="auto"/>
              <w:sz w:val="24"/>
              <w:szCs w:val="24"/>
            </w:rPr>
            <w:t>3</w:t>
          </w:r>
        </w:p>
        <w:p w14:paraId="17EDE2EC" w14:textId="47EACFA8" w:rsidR="009E5E5A" w:rsidRPr="006C0E71" w:rsidRDefault="00A5199E" w:rsidP="006C0E71">
          <w:pPr>
            <w:pStyle w:val="11"/>
            <w:numPr>
              <w:ilvl w:val="0"/>
              <w:numId w:val="27"/>
            </w:numPr>
            <w:spacing w:before="240" w:after="0" w:line="360" w:lineRule="auto"/>
            <w:ind w:left="426"/>
            <w:rPr>
              <w:rFonts w:asciiTheme="minorHAnsi" w:hAnsiTheme="minorHAnsi" w:cstheme="minorHAnsi"/>
              <w:bCs/>
              <w:sz w:val="24"/>
              <w:szCs w:val="24"/>
            </w:rPr>
          </w:pPr>
          <w:bookmarkStart w:id="0" w:name="_Hlk124514935"/>
          <w:r w:rsidRPr="006C0E71">
            <w:rPr>
              <w:rFonts w:asciiTheme="minorHAnsi" w:hAnsiTheme="minorHAnsi" w:cstheme="minorHAnsi"/>
              <w:bCs/>
              <w:sz w:val="24"/>
              <w:szCs w:val="24"/>
            </w:rPr>
            <w:t>Λειτουργικές Απαιτήσεις</w:t>
          </w:r>
          <w:r w:rsidR="009E5E5A" w:rsidRPr="006C0E71">
            <w:rPr>
              <w:rFonts w:asciiTheme="minorHAnsi" w:hAnsiTheme="minorHAnsi" w:cstheme="minorHAnsi"/>
              <w:bCs/>
              <w:sz w:val="24"/>
              <w:szCs w:val="24"/>
            </w:rPr>
            <w:t xml:space="preserve"> </w:t>
          </w:r>
          <w:r w:rsidR="0077624C" w:rsidRPr="006C0E71">
            <w:rPr>
              <w:rFonts w:asciiTheme="minorHAnsi" w:hAnsiTheme="minorHAnsi" w:cstheme="minorHAnsi"/>
              <w:bCs/>
              <w:sz w:val="24"/>
              <w:szCs w:val="24"/>
              <w:lang w:val="en-US"/>
            </w:rPr>
            <w:t xml:space="preserve">– Προγραμματισμός έργου </w:t>
          </w:r>
          <w:r w:rsidR="009E5E5A" w:rsidRPr="006C0E71">
            <w:rPr>
              <w:rFonts w:asciiTheme="minorHAnsi" w:hAnsiTheme="minorHAnsi" w:cstheme="minorHAnsi"/>
              <w:bCs/>
              <w:sz w:val="24"/>
              <w:szCs w:val="24"/>
            </w:rPr>
            <w:ptab w:relativeTo="margin" w:alignment="right" w:leader="dot"/>
          </w:r>
          <w:r w:rsidR="00C447CD" w:rsidRPr="006C0E71">
            <w:rPr>
              <w:rFonts w:asciiTheme="minorHAnsi" w:hAnsiTheme="minorHAnsi" w:cstheme="minorHAnsi"/>
              <w:bCs/>
              <w:sz w:val="24"/>
              <w:szCs w:val="24"/>
            </w:rPr>
            <w:t>4</w:t>
          </w:r>
        </w:p>
        <w:p w14:paraId="5F399AF1" w14:textId="7A1C6C08" w:rsidR="009E5E5A" w:rsidRPr="006C0E71" w:rsidRDefault="00BE7C6A" w:rsidP="006C0E71">
          <w:pPr>
            <w:pStyle w:val="11"/>
            <w:numPr>
              <w:ilvl w:val="0"/>
              <w:numId w:val="27"/>
            </w:numPr>
            <w:spacing w:before="240" w:after="0" w:line="360" w:lineRule="auto"/>
            <w:ind w:left="426"/>
            <w:rPr>
              <w:rFonts w:asciiTheme="minorHAnsi" w:hAnsiTheme="minorHAnsi" w:cstheme="minorHAnsi"/>
              <w:bCs/>
              <w:sz w:val="24"/>
              <w:szCs w:val="24"/>
            </w:rPr>
          </w:pPr>
          <w:r w:rsidRPr="006C0E71">
            <w:rPr>
              <w:rFonts w:asciiTheme="minorHAnsi" w:hAnsiTheme="minorHAnsi" w:cstheme="minorHAnsi"/>
              <w:bCs/>
              <w:sz w:val="24"/>
              <w:szCs w:val="24"/>
              <w:lang w:val="en-US"/>
            </w:rPr>
            <w:t>Burndown Chart Diagramm</w:t>
          </w:r>
          <w:r w:rsidR="009E5E5A" w:rsidRPr="006C0E71">
            <w:rPr>
              <w:rFonts w:asciiTheme="minorHAnsi" w:hAnsiTheme="minorHAnsi" w:cstheme="minorHAnsi"/>
              <w:bCs/>
              <w:sz w:val="24"/>
              <w:szCs w:val="24"/>
            </w:rPr>
            <w:ptab w:relativeTo="margin" w:alignment="right" w:leader="dot"/>
          </w:r>
          <w:r w:rsidR="0025066E" w:rsidRPr="006C0E71">
            <w:rPr>
              <w:rFonts w:asciiTheme="minorHAnsi" w:hAnsiTheme="minorHAnsi" w:cstheme="minorHAnsi"/>
              <w:bCs/>
              <w:sz w:val="24"/>
              <w:szCs w:val="24"/>
            </w:rPr>
            <w:t>6</w:t>
          </w:r>
        </w:p>
        <w:p w14:paraId="74154E57" w14:textId="2D1F3FCB" w:rsidR="0025066E" w:rsidRPr="006C0E71" w:rsidRDefault="00BE7C6A" w:rsidP="006C0E71">
          <w:pPr>
            <w:pStyle w:val="11"/>
            <w:numPr>
              <w:ilvl w:val="0"/>
              <w:numId w:val="27"/>
            </w:numPr>
            <w:spacing w:before="240" w:after="0" w:line="360" w:lineRule="auto"/>
            <w:ind w:left="426"/>
            <w:rPr>
              <w:rFonts w:asciiTheme="minorHAnsi" w:hAnsiTheme="minorHAnsi" w:cstheme="minorHAnsi"/>
              <w:bCs/>
              <w:sz w:val="24"/>
              <w:szCs w:val="24"/>
            </w:rPr>
          </w:pPr>
          <w:r w:rsidRPr="006C0E71">
            <w:rPr>
              <w:rFonts w:asciiTheme="minorHAnsi" w:hAnsiTheme="minorHAnsi" w:cstheme="minorHAnsi"/>
              <w:bCs/>
              <w:sz w:val="24"/>
              <w:szCs w:val="24"/>
              <w:lang w:val="en-US"/>
            </w:rPr>
            <w:t>Gantt Diagramm</w:t>
          </w:r>
          <w:r w:rsidR="0025066E" w:rsidRPr="006C0E71">
            <w:rPr>
              <w:rFonts w:asciiTheme="minorHAnsi" w:hAnsiTheme="minorHAnsi" w:cstheme="minorHAnsi"/>
              <w:bCs/>
              <w:sz w:val="24"/>
              <w:szCs w:val="24"/>
            </w:rPr>
            <w:t xml:space="preserve"> </w:t>
          </w:r>
          <w:r w:rsidR="009E5E5A" w:rsidRPr="006C0E71">
            <w:rPr>
              <w:rFonts w:asciiTheme="minorHAnsi" w:hAnsiTheme="minorHAnsi" w:cstheme="minorHAnsi"/>
              <w:bCs/>
              <w:sz w:val="24"/>
              <w:szCs w:val="24"/>
            </w:rPr>
            <w:ptab w:relativeTo="margin" w:alignment="right" w:leader="dot"/>
          </w:r>
          <w:r w:rsidR="00076E60" w:rsidRPr="006C0E71">
            <w:rPr>
              <w:rFonts w:asciiTheme="minorHAnsi" w:hAnsiTheme="minorHAnsi" w:cstheme="minorHAnsi"/>
              <w:bCs/>
              <w:sz w:val="24"/>
              <w:szCs w:val="24"/>
            </w:rPr>
            <w:t>7</w:t>
          </w:r>
        </w:p>
        <w:p w14:paraId="0B98D0E7" w14:textId="1886E2DD" w:rsidR="006C0E71" w:rsidRPr="006C0E71" w:rsidRDefault="00BE7C6A" w:rsidP="006C0E71">
          <w:pPr>
            <w:pStyle w:val="a3"/>
            <w:numPr>
              <w:ilvl w:val="0"/>
              <w:numId w:val="27"/>
            </w:numPr>
            <w:spacing w:before="240" w:line="360" w:lineRule="auto"/>
            <w:ind w:left="426"/>
            <w:rPr>
              <w:rFonts w:cstheme="minorHAnsi"/>
              <w:b/>
              <w:bCs/>
              <w:lang w:val="el-GR"/>
            </w:rPr>
          </w:pPr>
          <w:r w:rsidRPr="006C0E71">
            <w:rPr>
              <w:rFonts w:cstheme="minorHAnsi"/>
              <w:b/>
              <w:bCs/>
              <w:lang w:val="el-GR" w:eastAsia="en-US"/>
            </w:rPr>
            <w:t xml:space="preserve">Σχεδιασμός </w:t>
          </w:r>
          <w:r w:rsidRPr="006C0E71">
            <w:rPr>
              <w:rFonts w:cstheme="minorHAnsi"/>
              <w:b/>
              <w:bCs/>
              <w:lang w:eastAsia="en-US"/>
            </w:rPr>
            <w:t>UX</w:t>
          </w:r>
          <w:r w:rsidRPr="006C0E71">
            <w:rPr>
              <w:rFonts w:cstheme="minorHAnsi"/>
              <w:b/>
              <w:bCs/>
              <w:lang w:val="el-GR" w:eastAsia="en-US"/>
            </w:rPr>
            <w:t xml:space="preserve"> </w:t>
          </w:r>
          <w:r w:rsidRPr="006C0E71">
            <w:rPr>
              <w:rFonts w:cstheme="minorHAnsi"/>
              <w:b/>
              <w:bCs/>
              <w:lang w:eastAsia="en-US"/>
            </w:rPr>
            <w:t>Design</w:t>
          </w:r>
          <w:r w:rsidRPr="006C0E71">
            <w:rPr>
              <w:rFonts w:cstheme="minorHAnsi"/>
              <w:b/>
              <w:bCs/>
              <w:lang w:val="el-GR" w:eastAsia="en-US"/>
            </w:rPr>
            <w:t xml:space="preserve"> </w:t>
          </w:r>
          <w:r w:rsidR="006C0E71" w:rsidRPr="006C0E71">
            <w:rPr>
              <w:rFonts w:cstheme="minorHAnsi"/>
              <w:b/>
              <w:bCs/>
              <w:lang w:val="el-GR" w:eastAsia="en-US"/>
            </w:rPr>
            <w:t>–</w:t>
          </w:r>
          <w:r w:rsidRPr="006C0E71">
            <w:rPr>
              <w:rFonts w:cstheme="minorHAnsi"/>
              <w:b/>
              <w:bCs/>
              <w:lang w:val="el-GR" w:eastAsia="en-US"/>
            </w:rPr>
            <w:t xml:space="preserve"> </w:t>
          </w:r>
          <w:r w:rsidRPr="006C0E71">
            <w:rPr>
              <w:rFonts w:cstheme="minorHAnsi"/>
              <w:b/>
              <w:bCs/>
              <w:lang w:eastAsia="en-US"/>
            </w:rPr>
            <w:t>Figma</w:t>
          </w:r>
          <w:r w:rsidR="006C0E71" w:rsidRPr="006C0E71">
            <w:rPr>
              <w:rFonts w:cstheme="minorHAnsi"/>
              <w:b/>
              <w:bCs/>
              <w:lang w:val="el-GR" w:eastAsia="en-US"/>
            </w:rPr>
            <w:t>……………,…………………….………………………………………………9</w:t>
          </w:r>
        </w:p>
        <w:p w14:paraId="29381FAF" w14:textId="64C6625F" w:rsidR="009E5E5A" w:rsidRPr="006C0E71" w:rsidRDefault="006C0E71" w:rsidP="006C0E71">
          <w:pPr>
            <w:pStyle w:val="11"/>
            <w:numPr>
              <w:ilvl w:val="0"/>
              <w:numId w:val="27"/>
            </w:numPr>
            <w:spacing w:before="240" w:after="0" w:line="360" w:lineRule="auto"/>
            <w:ind w:left="426"/>
            <w:rPr>
              <w:rFonts w:asciiTheme="minorHAnsi" w:hAnsiTheme="minorHAnsi" w:cstheme="minorHAnsi"/>
              <w:bCs/>
              <w:sz w:val="24"/>
              <w:szCs w:val="24"/>
            </w:rPr>
          </w:pPr>
          <w:r w:rsidRPr="006C0E71">
            <w:rPr>
              <w:rFonts w:asciiTheme="minorHAnsi" w:hAnsiTheme="minorHAnsi" w:cstheme="minorHAnsi"/>
              <w:bCs/>
              <w:sz w:val="24"/>
              <w:szCs w:val="24"/>
            </w:rPr>
            <w:t>Τελικός σχολίασμός</w:t>
          </w:r>
          <w:r w:rsidRPr="00E955E7">
            <w:rPr>
              <w:rFonts w:asciiTheme="minorHAnsi" w:hAnsiTheme="minorHAnsi" w:cstheme="minorHAnsi"/>
              <w:bCs/>
              <w:sz w:val="24"/>
              <w:szCs w:val="24"/>
            </w:rPr>
            <w:t xml:space="preserve"> </w:t>
          </w:r>
          <w:r w:rsidRPr="00E955E7">
            <w:rPr>
              <w:rFonts w:asciiTheme="minorHAnsi" w:hAnsiTheme="minorHAnsi" w:cstheme="minorHAnsi"/>
              <w:bCs/>
              <w:sz w:val="24"/>
              <w:szCs w:val="24"/>
            </w:rPr>
            <w:ptab w:relativeTo="margin" w:alignment="right" w:leader="dot"/>
          </w:r>
          <w:r>
            <w:rPr>
              <w:rFonts w:asciiTheme="minorHAnsi" w:hAnsiTheme="minorHAnsi" w:cstheme="minorHAnsi"/>
              <w:bCs/>
              <w:sz w:val="24"/>
              <w:szCs w:val="24"/>
            </w:rPr>
            <w:t>13</w:t>
          </w:r>
        </w:p>
      </w:sdtContent>
    </w:sdt>
    <w:bookmarkEnd w:id="0" w:displacedByCustomXml="prev"/>
    <w:p w14:paraId="50115E51" w14:textId="77777777" w:rsidR="009E5E5A" w:rsidRPr="009E5E5A" w:rsidRDefault="009E5E5A" w:rsidP="009E5E5A">
      <w:pPr>
        <w:rPr>
          <w:lang w:val="el-GR" w:eastAsia="x-none"/>
        </w:rPr>
      </w:pPr>
    </w:p>
    <w:p w14:paraId="1E70298D" w14:textId="629E951B" w:rsidR="002B3559" w:rsidRPr="00734A50" w:rsidRDefault="00687215" w:rsidP="005C6F02">
      <w:pPr>
        <w:pStyle w:val="a3"/>
        <w:pageBreakBefore/>
        <w:numPr>
          <w:ilvl w:val="0"/>
          <w:numId w:val="1"/>
        </w:numPr>
        <w:shd w:val="clear" w:color="auto" w:fill="9CC2E5" w:themeFill="accent5" w:themeFillTint="99"/>
        <w:ind w:left="284" w:hanging="284"/>
        <w:jc w:val="both"/>
        <w:rPr>
          <w:b/>
          <w:bCs/>
          <w:lang w:val="el-GR"/>
        </w:rPr>
      </w:pPr>
      <w:r w:rsidRPr="00734A50">
        <w:rPr>
          <w:b/>
          <w:bCs/>
          <w:lang w:val="el-GR"/>
        </w:rPr>
        <w:lastRenderedPageBreak/>
        <w:t>Εισαγωγή</w:t>
      </w:r>
    </w:p>
    <w:p w14:paraId="4FF6CE61" w14:textId="1F03CD03" w:rsidR="002B3559" w:rsidRDefault="002B3559" w:rsidP="00B42953">
      <w:pPr>
        <w:jc w:val="both"/>
        <w:rPr>
          <w:lang w:val="el-GR"/>
        </w:rPr>
      </w:pPr>
    </w:p>
    <w:p w14:paraId="41F45ABD" w14:textId="56AEA694" w:rsidR="00A5199E" w:rsidRDefault="00A5199E" w:rsidP="00AE6D7B">
      <w:pPr>
        <w:spacing w:before="240" w:after="240" w:line="360" w:lineRule="auto"/>
        <w:ind w:firstLine="284"/>
        <w:jc w:val="both"/>
        <w:rPr>
          <w:lang w:val="el-GR"/>
        </w:rPr>
      </w:pPr>
      <w:r>
        <w:rPr>
          <w:lang w:val="el-GR"/>
        </w:rPr>
        <w:t xml:space="preserve">Σε συνέχεια του ενδιάμεσου παραδοτέου, όπου εκεί αναπτύχθηκαν τα ζητούμενα που αφορούσαν τους ρόλους μέσα στην ομάδα, όπου πορευτήκαμε με την </w:t>
      </w:r>
      <w:r w:rsidRPr="00A5199E">
        <w:rPr>
          <w:lang w:val="el-GR"/>
        </w:rPr>
        <w:t xml:space="preserve">Μεθοδολογία </w:t>
      </w:r>
      <w:proofErr w:type="spellStart"/>
      <w:r w:rsidRPr="00A5199E">
        <w:rPr>
          <w:lang w:val="el-GR"/>
        </w:rPr>
        <w:t>Scrum</w:t>
      </w:r>
      <w:proofErr w:type="spellEnd"/>
      <w:r>
        <w:rPr>
          <w:lang w:val="el-GR"/>
        </w:rPr>
        <w:t xml:space="preserve">, είχαν καταγραφεί αρχικά οι </w:t>
      </w:r>
      <w:r w:rsidRPr="00A5199E">
        <w:rPr>
          <w:lang w:val="el-GR"/>
        </w:rPr>
        <w:t>λειτουργικές απαιτήσεις της εφαρμογής</w:t>
      </w:r>
      <w:r>
        <w:rPr>
          <w:lang w:val="el-GR"/>
        </w:rPr>
        <w:t>, σχεδιάστηκε το Δ</w:t>
      </w:r>
      <w:r w:rsidRPr="00A5199E">
        <w:rPr>
          <w:lang w:val="el-GR"/>
        </w:rPr>
        <w:t xml:space="preserve">ιάγραμμα Περιπτώσεων Χρήσης της Εφαρμογής </w:t>
      </w:r>
      <w:r>
        <w:rPr>
          <w:lang w:val="el-GR"/>
        </w:rPr>
        <w:t xml:space="preserve">και τα </w:t>
      </w:r>
      <w:proofErr w:type="spellStart"/>
      <w:r w:rsidRPr="00A5199E">
        <w:rPr>
          <w:lang w:val="el-GR"/>
        </w:rPr>
        <w:t>Mockups</w:t>
      </w:r>
      <w:proofErr w:type="spellEnd"/>
      <w:r>
        <w:rPr>
          <w:lang w:val="el-GR"/>
        </w:rPr>
        <w:t xml:space="preserve">. </w:t>
      </w:r>
    </w:p>
    <w:p w14:paraId="6B00A523" w14:textId="12B4FA3E" w:rsidR="00A5199E" w:rsidRDefault="00A5199E" w:rsidP="00A5199E">
      <w:pPr>
        <w:spacing w:line="360" w:lineRule="auto"/>
        <w:jc w:val="both"/>
        <w:rPr>
          <w:ins w:id="1" w:author="Παναγιωτης Εμμανουηλιδης" w:date="2023-01-15T13:35:00Z"/>
          <w:lang w:val="el-GR"/>
        </w:rPr>
      </w:pPr>
      <w:r>
        <w:rPr>
          <w:lang w:val="el-GR"/>
        </w:rPr>
        <w:tab/>
        <w:t xml:space="preserve">Η ομάδα μας </w:t>
      </w:r>
      <w:r w:rsidRPr="00A5199E">
        <w:rPr>
          <w:lang w:val="el-GR"/>
        </w:rPr>
        <w:t xml:space="preserve">εργάστηκε χρησιμοποιώντας τα περιβάλλοντα εργασίας </w:t>
      </w:r>
      <w:r w:rsidRPr="00AE6D7B">
        <w:rPr>
          <w:b/>
          <w:bCs/>
        </w:rPr>
        <w:t>Microsoft</w:t>
      </w:r>
      <w:r w:rsidRPr="00AE6D7B">
        <w:rPr>
          <w:b/>
          <w:bCs/>
          <w:lang w:val="el-GR"/>
        </w:rPr>
        <w:t xml:space="preserve"> </w:t>
      </w:r>
      <w:r w:rsidRPr="00AE6D7B">
        <w:rPr>
          <w:b/>
          <w:bCs/>
        </w:rPr>
        <w:t>Visual</w:t>
      </w:r>
      <w:r w:rsidRPr="00AE6D7B">
        <w:rPr>
          <w:b/>
          <w:bCs/>
          <w:lang w:val="el-GR"/>
        </w:rPr>
        <w:t xml:space="preserve"> </w:t>
      </w:r>
      <w:r w:rsidRPr="00AE6D7B">
        <w:rPr>
          <w:b/>
          <w:bCs/>
        </w:rPr>
        <w:t>Studio</w:t>
      </w:r>
      <w:r w:rsidRPr="00A5199E">
        <w:rPr>
          <w:lang w:val="el-GR"/>
        </w:rPr>
        <w:t xml:space="preserve">, </w:t>
      </w:r>
      <w:r w:rsidRPr="00AE6D7B">
        <w:rPr>
          <w:b/>
          <w:bCs/>
        </w:rPr>
        <w:t>XAMPP</w:t>
      </w:r>
      <w:r w:rsidRPr="00A5199E">
        <w:rPr>
          <w:lang w:val="el-GR"/>
        </w:rPr>
        <w:t xml:space="preserve"> και το αποθετήριο </w:t>
      </w:r>
      <w:r w:rsidRPr="00AE6D7B">
        <w:rPr>
          <w:b/>
          <w:bCs/>
        </w:rPr>
        <w:t>GitHub</w:t>
      </w:r>
      <w:r w:rsidRPr="00A5199E">
        <w:rPr>
          <w:lang w:val="el-GR"/>
        </w:rPr>
        <w:t xml:space="preserve"> καθώς και τις γλώσσες προγραμματισμού </w:t>
      </w:r>
      <w:r w:rsidRPr="00AE6D7B">
        <w:rPr>
          <w:b/>
          <w:bCs/>
        </w:rPr>
        <w:t>JavaScript</w:t>
      </w:r>
      <w:r w:rsidRPr="00A5199E">
        <w:rPr>
          <w:lang w:val="el-GR"/>
        </w:rPr>
        <w:t xml:space="preserve">, </w:t>
      </w:r>
      <w:r w:rsidRPr="00AE6D7B">
        <w:rPr>
          <w:b/>
          <w:bCs/>
        </w:rPr>
        <w:t>HTML</w:t>
      </w:r>
      <w:r w:rsidRPr="00A5199E">
        <w:rPr>
          <w:lang w:val="el-GR"/>
        </w:rPr>
        <w:t xml:space="preserve">, </w:t>
      </w:r>
      <w:r w:rsidRPr="00AE6D7B">
        <w:rPr>
          <w:b/>
          <w:bCs/>
        </w:rPr>
        <w:t>CSS</w:t>
      </w:r>
      <w:r w:rsidRPr="00A5199E">
        <w:rPr>
          <w:lang w:val="el-GR"/>
        </w:rPr>
        <w:t xml:space="preserve">, </w:t>
      </w:r>
      <w:proofErr w:type="spellStart"/>
      <w:r w:rsidRPr="00AE6D7B">
        <w:rPr>
          <w:b/>
          <w:bCs/>
        </w:rPr>
        <w:t>PhP</w:t>
      </w:r>
      <w:proofErr w:type="spellEnd"/>
      <w:r w:rsidRPr="00A5199E">
        <w:rPr>
          <w:lang w:val="el-GR"/>
        </w:rPr>
        <w:t xml:space="preserve">, ενώ για ο σχεδιασμός του </w:t>
      </w:r>
      <w:r w:rsidRPr="00A5199E">
        <w:t>UI</w:t>
      </w:r>
      <w:r w:rsidRPr="00A5199E">
        <w:rPr>
          <w:lang w:val="el-GR"/>
        </w:rPr>
        <w:t>/</w:t>
      </w:r>
      <w:r w:rsidRPr="00A5199E">
        <w:t>UX</w:t>
      </w:r>
      <w:r w:rsidRPr="00A5199E">
        <w:rPr>
          <w:lang w:val="el-GR"/>
        </w:rPr>
        <w:t xml:space="preserve"> χρησιμοποιήθηκε το πρόγραμμα </w:t>
      </w:r>
      <w:r w:rsidRPr="00AE6D7B">
        <w:rPr>
          <w:b/>
          <w:bCs/>
        </w:rPr>
        <w:t>Visual</w:t>
      </w:r>
      <w:r w:rsidRPr="00AE6D7B">
        <w:rPr>
          <w:b/>
          <w:bCs/>
          <w:lang w:val="el-GR"/>
        </w:rPr>
        <w:t xml:space="preserve"> </w:t>
      </w:r>
      <w:r w:rsidRPr="00AE6D7B">
        <w:rPr>
          <w:b/>
          <w:bCs/>
        </w:rPr>
        <w:t>Paradigm</w:t>
      </w:r>
      <w:r w:rsidRPr="00AE6D7B">
        <w:rPr>
          <w:b/>
          <w:bCs/>
          <w:lang w:val="el-GR"/>
        </w:rPr>
        <w:t xml:space="preserve"> </w:t>
      </w:r>
      <w:r w:rsidRPr="00AE6D7B">
        <w:rPr>
          <w:b/>
          <w:bCs/>
        </w:rPr>
        <w:t>Project</w:t>
      </w:r>
      <w:r>
        <w:rPr>
          <w:lang w:val="el-GR"/>
        </w:rPr>
        <w:t xml:space="preserve"> και το </w:t>
      </w:r>
      <w:r w:rsidRPr="00AE6D7B">
        <w:rPr>
          <w:b/>
          <w:bCs/>
        </w:rPr>
        <w:t>Figma</w:t>
      </w:r>
      <w:r w:rsidRPr="00A5199E">
        <w:rPr>
          <w:lang w:val="el-GR"/>
        </w:rPr>
        <w:t xml:space="preserve">. Ακόμα από την ομάδα μας υλοποιήθηκε </w:t>
      </w:r>
      <w:r>
        <w:rPr>
          <w:lang w:val="el-GR"/>
        </w:rPr>
        <w:t>με το</w:t>
      </w:r>
      <w:r w:rsidR="00AE6D7B" w:rsidRPr="00AE6D7B">
        <w:rPr>
          <w:lang w:val="el-GR"/>
        </w:rPr>
        <w:t xml:space="preserve"> </w:t>
      </w:r>
      <w:r w:rsidR="00AE6D7B">
        <w:t>Microsoft</w:t>
      </w:r>
      <w:r w:rsidR="00AE6D7B" w:rsidRPr="00AE6D7B">
        <w:rPr>
          <w:lang w:val="el-GR"/>
        </w:rPr>
        <w:t xml:space="preserve"> </w:t>
      </w:r>
      <w:r w:rsidR="00AE6D7B">
        <w:t>Excel</w:t>
      </w:r>
      <w:r w:rsidR="00AE6D7B" w:rsidRPr="00AE6D7B">
        <w:rPr>
          <w:lang w:val="el-GR"/>
        </w:rPr>
        <w:t xml:space="preserve"> </w:t>
      </w:r>
      <w:r w:rsidR="00AE6D7B">
        <w:rPr>
          <w:lang w:val="el-GR"/>
        </w:rPr>
        <w:t>το</w:t>
      </w:r>
      <w:r>
        <w:rPr>
          <w:lang w:val="el-GR"/>
        </w:rPr>
        <w:t xml:space="preserve"> γράφημα </w:t>
      </w:r>
      <w:r>
        <w:t>Gantt</w:t>
      </w:r>
      <w:r w:rsidRPr="00A5199E">
        <w:rPr>
          <w:lang w:val="el-GR"/>
        </w:rPr>
        <w:t xml:space="preserve"> </w:t>
      </w:r>
      <w:r>
        <w:rPr>
          <w:lang w:val="el-GR"/>
        </w:rPr>
        <w:t xml:space="preserve">η πορεία </w:t>
      </w:r>
      <w:r w:rsidRPr="00A5199E">
        <w:rPr>
          <w:lang w:val="el-GR"/>
        </w:rPr>
        <w:t xml:space="preserve">υλοποίησης του </w:t>
      </w:r>
      <w:r w:rsidRPr="00A5199E">
        <w:t>Project</w:t>
      </w:r>
      <w:r w:rsidRPr="00A5199E">
        <w:rPr>
          <w:lang w:val="el-GR"/>
        </w:rPr>
        <w:t xml:space="preserve"> καθώς και ένα γράφημα </w:t>
      </w:r>
      <w:r w:rsidRPr="00A5199E">
        <w:t>Burndown</w:t>
      </w:r>
      <w:r w:rsidRPr="00A5199E">
        <w:rPr>
          <w:lang w:val="el-GR"/>
        </w:rPr>
        <w:t xml:space="preserve"> </w:t>
      </w:r>
      <w:r w:rsidRPr="00A5199E">
        <w:t>chart</w:t>
      </w:r>
      <w:r w:rsidRPr="00A5199E">
        <w:rPr>
          <w:lang w:val="el-GR"/>
        </w:rPr>
        <w:t xml:space="preserve"> </w:t>
      </w:r>
      <w:r w:rsidRPr="00A5199E">
        <w:t>diagram</w:t>
      </w:r>
      <w:r w:rsidRPr="00A5199E">
        <w:rPr>
          <w:lang w:val="el-GR"/>
        </w:rPr>
        <w:t xml:space="preserve"> που αφορούσε την πορεία του έργου μας αναφορικά με το χρονοδιάγραμμα</w:t>
      </w:r>
      <w:r>
        <w:rPr>
          <w:lang w:val="el-GR"/>
        </w:rPr>
        <w:t>.</w:t>
      </w:r>
      <w:r w:rsidR="00DD43C3">
        <w:rPr>
          <w:lang w:val="el-GR"/>
        </w:rPr>
        <w:t xml:space="preserve"> </w:t>
      </w:r>
    </w:p>
    <w:p w14:paraId="370AA784" w14:textId="60BF6F95" w:rsidR="00D557A2" w:rsidRPr="00D557A2" w:rsidRDefault="00DD43C3" w:rsidP="00AE6D7B">
      <w:pPr>
        <w:spacing w:before="240" w:line="360" w:lineRule="auto"/>
        <w:jc w:val="both"/>
        <w:rPr>
          <w:lang w:val="el-GR"/>
        </w:rPr>
      </w:pPr>
      <w:r>
        <w:rPr>
          <w:lang w:val="el-GR"/>
        </w:rPr>
        <w:tab/>
      </w:r>
      <w:r w:rsidR="00D557A2">
        <w:rPr>
          <w:lang w:val="el-GR"/>
        </w:rPr>
        <w:t xml:space="preserve">Αρχικά η ομάδα μας, σχεδίασε τη μακέτα που σκοπεύαμε να πετύχουμε μέσω της εφαρμογής </w:t>
      </w:r>
      <w:r w:rsidR="00D557A2">
        <w:t>Figma</w:t>
      </w:r>
      <w:r w:rsidR="000832BB" w:rsidRPr="000832BB">
        <w:rPr>
          <w:lang w:val="el-GR"/>
        </w:rPr>
        <w:t xml:space="preserve"> (</w:t>
      </w:r>
      <w:r w:rsidR="000832BB" w:rsidRPr="00C17813">
        <w:rPr>
          <w:i/>
          <w:iCs/>
          <w:lang w:val="el-GR"/>
        </w:rPr>
        <w:t xml:space="preserve">Εικόνα </w:t>
      </w:r>
      <w:proofErr w:type="spellStart"/>
      <w:r w:rsidR="000832BB" w:rsidRPr="00C17813">
        <w:rPr>
          <w:i/>
          <w:iCs/>
          <w:lang w:val="el-GR"/>
        </w:rPr>
        <w:t>Νο</w:t>
      </w:r>
      <w:proofErr w:type="spellEnd"/>
      <w:r w:rsidR="000832BB" w:rsidRPr="00C17813">
        <w:rPr>
          <w:i/>
          <w:iCs/>
          <w:lang w:val="el-GR"/>
        </w:rPr>
        <w:t xml:space="preserve"> </w:t>
      </w:r>
      <w:r w:rsidR="000832BB" w:rsidRPr="000832BB">
        <w:rPr>
          <w:i/>
          <w:iCs/>
          <w:lang w:val="el-GR"/>
        </w:rPr>
        <w:t>7)</w:t>
      </w:r>
      <w:r w:rsidR="00D557A2">
        <w:rPr>
          <w:lang w:val="el-GR"/>
        </w:rPr>
        <w:t>, προκειμένου μέσω αυτής της λειτουργίας να επιτύχουμε καλύτερα αποτελέσματα στο γραφικό κομμάτι.</w:t>
      </w:r>
      <w:r w:rsidR="00D557A2" w:rsidRPr="00D557A2">
        <w:rPr>
          <w:lang w:val="el-GR"/>
        </w:rPr>
        <w:t xml:space="preserve"> </w:t>
      </w:r>
    </w:p>
    <w:p w14:paraId="76E2CAEA" w14:textId="5294F1BC" w:rsidR="00AE6D7B" w:rsidRDefault="00A5199E" w:rsidP="00D557A2">
      <w:pPr>
        <w:spacing w:before="240" w:line="360" w:lineRule="auto"/>
        <w:ind w:firstLine="720"/>
        <w:jc w:val="both"/>
        <w:rPr>
          <w:lang w:val="el-GR"/>
        </w:rPr>
      </w:pPr>
      <w:r>
        <w:rPr>
          <w:lang w:val="el-GR"/>
        </w:rPr>
        <w:t>Η ομάδα μας, δυστυχώς</w:t>
      </w:r>
      <w:r w:rsidR="00DD43C3">
        <w:rPr>
          <w:lang w:val="el-GR"/>
        </w:rPr>
        <w:t>,</w:t>
      </w:r>
      <w:r>
        <w:rPr>
          <w:lang w:val="el-GR"/>
        </w:rPr>
        <w:t xml:space="preserve"> μετά την αποχώρηση ενός κομβικού μέλους</w:t>
      </w:r>
      <w:r w:rsidR="00DD43C3">
        <w:rPr>
          <w:lang w:val="el-GR"/>
        </w:rPr>
        <w:t xml:space="preserve"> – συμφοιτητή</w:t>
      </w:r>
      <w:r w:rsidR="00CF11EC">
        <w:rPr>
          <w:lang w:val="el-GR"/>
        </w:rPr>
        <w:t xml:space="preserve"> από το </w:t>
      </w:r>
      <w:r>
        <w:rPr>
          <w:lang w:val="el-GR"/>
        </w:rPr>
        <w:t xml:space="preserve"> </w:t>
      </w:r>
      <w:r>
        <w:t>Project</w:t>
      </w:r>
      <w:r w:rsidRPr="00A5199E">
        <w:rPr>
          <w:lang w:val="el-GR"/>
        </w:rPr>
        <w:t xml:space="preserve"> </w:t>
      </w:r>
      <w:r>
        <w:rPr>
          <w:lang w:val="el-GR"/>
        </w:rPr>
        <w:t>αντιμετώπισε προβλήματα ως προς την εκπόνηση όλων των λειτουργικών απαιτήσεων</w:t>
      </w:r>
      <w:r w:rsidR="00DD43C3">
        <w:rPr>
          <w:lang w:val="el-GR"/>
        </w:rPr>
        <w:t xml:space="preserve"> που αρχικά θέλαμε να υλοποιήσουμε. Έτσι, στραφήκαμε μετά από συζήτηση των εναπομεινάντων μελών, μέσα από την καθημερινή μας συζήτηση που ορίζει η μεθοδολογία </w:t>
      </w:r>
      <w:r w:rsidR="00DD43C3">
        <w:t>scrum</w:t>
      </w:r>
      <w:r w:rsidR="00DD43C3" w:rsidRPr="00DD43C3">
        <w:rPr>
          <w:lang w:val="el-GR"/>
        </w:rPr>
        <w:t xml:space="preserve">, </w:t>
      </w:r>
      <w:r w:rsidR="00DD43C3">
        <w:rPr>
          <w:lang w:val="el-GR"/>
        </w:rPr>
        <w:t>να υλοποιήσουμε τις απολύτως βασικές απαιτήσεις που οριζόταν από το κείμενο της εργασίας</w:t>
      </w:r>
      <w:r w:rsidR="00CF11EC">
        <w:rPr>
          <w:lang w:val="el-GR"/>
        </w:rPr>
        <w:t>.</w:t>
      </w:r>
      <w:r w:rsidR="00DD43C3">
        <w:rPr>
          <w:lang w:val="el-GR"/>
        </w:rPr>
        <w:t xml:space="preserve"> </w:t>
      </w:r>
    </w:p>
    <w:p w14:paraId="76053604" w14:textId="1EB0D1AD" w:rsidR="005C6F02" w:rsidRPr="00AE6D7B" w:rsidRDefault="00CF11EC" w:rsidP="00AE6D7B">
      <w:pPr>
        <w:spacing w:before="240" w:line="360" w:lineRule="auto"/>
        <w:ind w:firstLine="720"/>
        <w:jc w:val="both"/>
        <w:rPr>
          <w:lang w:val="el-GR"/>
        </w:rPr>
      </w:pPr>
      <w:r>
        <w:rPr>
          <w:lang w:val="el-GR"/>
        </w:rPr>
        <w:t xml:space="preserve">Με επίπονες προσπάθειες του </w:t>
      </w:r>
      <w:r w:rsidR="00CC4B85">
        <w:t>front</w:t>
      </w:r>
      <w:r w:rsidR="00CC4B85" w:rsidRPr="00CC4B85">
        <w:rPr>
          <w:lang w:val="el-GR"/>
        </w:rPr>
        <w:t xml:space="preserve"> </w:t>
      </w:r>
      <w:r w:rsidR="00CC4B85">
        <w:rPr>
          <w:lang w:val="el-GR"/>
        </w:rPr>
        <w:t xml:space="preserve">και </w:t>
      </w:r>
      <w:r w:rsidR="00CC4B85">
        <w:t>back</w:t>
      </w:r>
      <w:r w:rsidR="00CC4B85" w:rsidRPr="00CC4B85">
        <w:rPr>
          <w:lang w:val="el-GR"/>
        </w:rPr>
        <w:t xml:space="preserve"> </w:t>
      </w:r>
      <w:r w:rsidR="00CC4B85">
        <w:t>end</w:t>
      </w:r>
      <w:r w:rsidR="00AE6D7B" w:rsidRPr="00AE6D7B">
        <w:rPr>
          <w:lang w:val="el-GR"/>
        </w:rPr>
        <w:t xml:space="preserve">, </w:t>
      </w:r>
      <w:r w:rsidR="00C447CD">
        <w:rPr>
          <w:lang w:val="el-GR"/>
        </w:rPr>
        <w:t xml:space="preserve">ενώ τα καθήκοντα του </w:t>
      </w:r>
      <w:r w:rsidR="00C447CD">
        <w:rPr>
          <w:lang w:val="el-GR"/>
        </w:rPr>
        <w:t>συναδέλφου που αποχώρησε</w:t>
      </w:r>
      <w:r w:rsidR="00C447CD">
        <w:rPr>
          <w:lang w:val="el-GR"/>
        </w:rPr>
        <w:t xml:space="preserve"> </w:t>
      </w:r>
      <w:r w:rsidR="00D557A2">
        <w:rPr>
          <w:lang w:val="el-GR"/>
        </w:rPr>
        <w:t>επωμίστηκ</w:t>
      </w:r>
      <w:r w:rsidR="00C447CD">
        <w:rPr>
          <w:lang w:val="el-GR"/>
        </w:rPr>
        <w:t>αν</w:t>
      </w:r>
      <w:r w:rsidR="00D557A2">
        <w:rPr>
          <w:lang w:val="el-GR"/>
        </w:rPr>
        <w:t xml:space="preserve"> ο </w:t>
      </w:r>
      <w:r w:rsidR="00D557A2">
        <w:t>project</w:t>
      </w:r>
      <w:r w:rsidR="00D557A2" w:rsidRPr="00D557A2">
        <w:rPr>
          <w:lang w:val="el-GR"/>
        </w:rPr>
        <w:t xml:space="preserve"> </w:t>
      </w:r>
      <w:r w:rsidR="00D557A2">
        <w:t>manager</w:t>
      </w:r>
      <w:r w:rsidR="00D557A2" w:rsidRPr="00D557A2">
        <w:rPr>
          <w:lang w:val="el-GR"/>
        </w:rPr>
        <w:t xml:space="preserve"> </w:t>
      </w:r>
      <w:r w:rsidR="00C447CD">
        <w:rPr>
          <w:lang w:val="el-GR"/>
        </w:rPr>
        <w:t xml:space="preserve">και ο </w:t>
      </w:r>
      <w:r w:rsidR="00C447CD">
        <w:t>back</w:t>
      </w:r>
      <w:r w:rsidR="00C447CD" w:rsidRPr="00C447CD">
        <w:rPr>
          <w:lang w:val="el-GR"/>
        </w:rPr>
        <w:t xml:space="preserve"> </w:t>
      </w:r>
      <w:r w:rsidR="00C447CD">
        <w:t>end</w:t>
      </w:r>
      <w:r w:rsidR="00C447CD" w:rsidRPr="00C447CD">
        <w:rPr>
          <w:lang w:val="el-GR"/>
        </w:rPr>
        <w:t xml:space="preserve"> </w:t>
      </w:r>
      <w:r w:rsidR="00C447CD">
        <w:t>user</w:t>
      </w:r>
      <w:r w:rsidR="00D557A2">
        <w:rPr>
          <w:lang w:val="el-GR"/>
        </w:rPr>
        <w:t xml:space="preserve">, </w:t>
      </w:r>
      <w:r w:rsidR="00AE6D7B">
        <w:rPr>
          <w:lang w:val="el-GR"/>
        </w:rPr>
        <w:t xml:space="preserve">κατέστη δυνατόν αρχικά η εφαρμογή μας να μπορεί να αποθηκεύει και να ανακτά τα δεδομένα από τη βάση δεδομένων.  Έπειτα, ο χρήστης αφού κάνει </w:t>
      </w:r>
      <w:r w:rsidR="00AE6D7B">
        <w:t>login</w:t>
      </w:r>
      <w:r w:rsidR="00AE6D7B" w:rsidRPr="00AE6D7B">
        <w:rPr>
          <w:lang w:val="el-GR"/>
        </w:rPr>
        <w:t xml:space="preserve"> / </w:t>
      </w:r>
      <w:r w:rsidR="00AE6D7B">
        <w:t>signup</w:t>
      </w:r>
      <w:r w:rsidR="00AE6D7B" w:rsidRPr="00AE6D7B">
        <w:rPr>
          <w:lang w:val="el-GR"/>
        </w:rPr>
        <w:t xml:space="preserve"> </w:t>
      </w:r>
      <w:r w:rsidR="00C447CD">
        <w:rPr>
          <w:lang w:val="el-GR"/>
        </w:rPr>
        <w:t>(</w:t>
      </w:r>
      <w:r w:rsidR="00C447CD" w:rsidRPr="00C447CD">
        <w:rPr>
          <w:i/>
          <w:iCs/>
          <w:lang w:val="el-GR"/>
        </w:rPr>
        <w:t>Εικόνες 5,6</w:t>
      </w:r>
      <w:r w:rsidR="00C447CD">
        <w:rPr>
          <w:lang w:val="el-GR"/>
        </w:rPr>
        <w:t xml:space="preserve">) </w:t>
      </w:r>
      <w:r w:rsidR="00AE6D7B">
        <w:rPr>
          <w:lang w:val="el-GR"/>
        </w:rPr>
        <w:t xml:space="preserve">θα εισέρχεται στην κεντρική σελίδα και μέσα από τις μπάρες αναζήτησης θα δίνει το τμήμα ή τη σχολή ενδιαφέροντος τους και θα εμφανίζει όλες τις δυνατές τιμές </w:t>
      </w:r>
      <w:r w:rsidR="00D557A2">
        <w:rPr>
          <w:lang w:val="el-GR"/>
        </w:rPr>
        <w:t>αντλώντας τες από τη ΒΔ</w:t>
      </w:r>
      <w:r w:rsidR="00A83C56">
        <w:rPr>
          <w:lang w:val="el-GR"/>
        </w:rPr>
        <w:t xml:space="preserve"> (</w:t>
      </w:r>
      <w:r w:rsidR="00A83C56" w:rsidRPr="00A83C56">
        <w:rPr>
          <w:i/>
          <w:iCs/>
          <w:lang w:val="el-GR"/>
        </w:rPr>
        <w:t>Εικόνα Νο</w:t>
      </w:r>
      <w:r w:rsidR="000832BB" w:rsidRPr="000832BB">
        <w:rPr>
          <w:i/>
          <w:iCs/>
          <w:lang w:val="el-GR"/>
        </w:rPr>
        <w:t>8</w:t>
      </w:r>
      <w:r w:rsidR="00A83C56" w:rsidRPr="00A83C56">
        <w:rPr>
          <w:i/>
          <w:iCs/>
          <w:lang w:val="el-GR"/>
        </w:rPr>
        <w:t>)</w:t>
      </w:r>
      <w:r w:rsidR="00D557A2">
        <w:rPr>
          <w:lang w:val="el-GR"/>
        </w:rPr>
        <w:t xml:space="preserve">. Η εφαρμογή σχεδιάστηκε </w:t>
      </w:r>
      <w:r w:rsidR="00D557A2">
        <w:rPr>
          <w:lang w:val="el-GR"/>
        </w:rPr>
        <w:t xml:space="preserve">να </w:t>
      </w:r>
      <w:r w:rsidR="00D557A2" w:rsidRPr="00DF7BD1">
        <w:rPr>
          <w:lang w:val="el-GR"/>
        </w:rPr>
        <w:t>παρ</w:t>
      </w:r>
      <w:r w:rsidR="00D557A2">
        <w:rPr>
          <w:lang w:val="el-GR"/>
        </w:rPr>
        <w:t>έ</w:t>
      </w:r>
      <w:r w:rsidR="00D557A2" w:rsidRPr="00DF7BD1">
        <w:rPr>
          <w:lang w:val="el-GR"/>
        </w:rPr>
        <w:t xml:space="preserve">χει δυναμικό φιλτράρισμα των αποτελεσμάτων των </w:t>
      </w:r>
      <w:r w:rsidR="00D557A2" w:rsidRPr="00DF7BD1">
        <w:rPr>
          <w:lang w:val="el-GR"/>
        </w:rPr>
        <w:lastRenderedPageBreak/>
        <w:t>πινάκων</w:t>
      </w:r>
      <w:r w:rsidR="00D557A2">
        <w:rPr>
          <w:lang w:val="el-GR"/>
        </w:rPr>
        <w:t xml:space="preserve">. Έτσι, σε κάθε επιλογή μιας σχολής </w:t>
      </w:r>
      <w:r w:rsidR="00C447CD">
        <w:rPr>
          <w:lang w:val="el-GR"/>
        </w:rPr>
        <w:t>του εμφανίζει όλες τις πληροφορίες σχετικά με αυτή, ενώ παράλληλα του εμφανίζει και μια εικόνα με τα μόρια της σχολής για τα παρελθόντα έτη (</w:t>
      </w:r>
      <w:r w:rsidR="000832BB" w:rsidRPr="000832BB">
        <w:rPr>
          <w:i/>
          <w:iCs/>
        </w:rPr>
        <w:t>E</w:t>
      </w:r>
      <w:proofErr w:type="spellStart"/>
      <w:r w:rsidR="00C447CD" w:rsidRPr="000832BB">
        <w:rPr>
          <w:i/>
          <w:iCs/>
          <w:lang w:val="el-GR"/>
        </w:rPr>
        <w:t>ικόνα</w:t>
      </w:r>
      <w:proofErr w:type="spellEnd"/>
      <w:r w:rsidR="00C447CD" w:rsidRPr="000832BB">
        <w:rPr>
          <w:i/>
          <w:iCs/>
          <w:lang w:val="el-GR"/>
        </w:rPr>
        <w:t xml:space="preserve"> Νο</w:t>
      </w:r>
      <w:r w:rsidR="000832BB" w:rsidRPr="000832BB">
        <w:rPr>
          <w:i/>
          <w:iCs/>
          <w:lang w:val="el-GR"/>
        </w:rPr>
        <w:t>9</w:t>
      </w:r>
      <w:r w:rsidR="00C447CD">
        <w:rPr>
          <w:lang w:val="el-GR"/>
        </w:rPr>
        <w:t>)</w:t>
      </w:r>
    </w:p>
    <w:p w14:paraId="020C2323" w14:textId="3E27C55E" w:rsidR="00C3452C" w:rsidRPr="00C3452C" w:rsidRDefault="00A5199E" w:rsidP="00A5199E">
      <w:pPr>
        <w:spacing w:line="360" w:lineRule="auto"/>
        <w:ind w:firstLine="720"/>
        <w:jc w:val="both"/>
        <w:rPr>
          <w:lang w:val="el-GR"/>
        </w:rPr>
      </w:pPr>
      <w:r>
        <w:rPr>
          <w:lang w:val="el-GR"/>
        </w:rPr>
        <w:t xml:space="preserve">Στο ακόλουθο </w:t>
      </w:r>
      <w:proofErr w:type="spellStart"/>
      <w:r>
        <w:t>url</w:t>
      </w:r>
      <w:proofErr w:type="spellEnd"/>
      <w:r w:rsidRPr="00A5199E">
        <w:rPr>
          <w:lang w:val="el-GR"/>
        </w:rPr>
        <w:t xml:space="preserve"> </w:t>
      </w:r>
      <w:r>
        <w:rPr>
          <w:lang w:val="el-GR"/>
        </w:rPr>
        <w:t>θα μπορείτε να έχετε πρόσβαση σε όλα τα στοιχεία της εργασίας</w:t>
      </w:r>
      <w:r w:rsidR="00C3452C" w:rsidRPr="00C3452C">
        <w:rPr>
          <w:lang w:val="el-GR"/>
        </w:rPr>
        <w:t xml:space="preserve">: </w:t>
      </w:r>
      <w:hyperlink r:id="rId8" w:history="1">
        <w:r w:rsidR="00C3452C" w:rsidRPr="0078702D">
          <w:rPr>
            <w:rStyle w:val="-"/>
            <w:lang w:val="el-GR"/>
          </w:rPr>
          <w:t>https://github.com/iee-ihu-gr-coursem102/WebEng22_Group2</w:t>
        </w:r>
      </w:hyperlink>
      <w:r w:rsidR="00C3452C" w:rsidRPr="00C3452C">
        <w:rPr>
          <w:lang w:val="el-GR"/>
        </w:rPr>
        <w:t xml:space="preserve"> </w:t>
      </w:r>
    </w:p>
    <w:p w14:paraId="0A3AA85A" w14:textId="77777777" w:rsidR="00F5214B" w:rsidRPr="00C3452C" w:rsidRDefault="00F5214B" w:rsidP="00C3452C">
      <w:pPr>
        <w:spacing w:line="360" w:lineRule="auto"/>
        <w:jc w:val="both"/>
        <w:rPr>
          <w:lang w:val="el-GR"/>
        </w:rPr>
      </w:pPr>
    </w:p>
    <w:p w14:paraId="365CDC23" w14:textId="6424714B" w:rsidR="000070CA" w:rsidRPr="0061613A" w:rsidRDefault="00A5199E" w:rsidP="00E0357A">
      <w:pPr>
        <w:pStyle w:val="a3"/>
        <w:numPr>
          <w:ilvl w:val="0"/>
          <w:numId w:val="1"/>
        </w:numPr>
        <w:shd w:val="clear" w:color="auto" w:fill="DEEAF6" w:themeFill="accent5" w:themeFillTint="33"/>
        <w:spacing w:before="240" w:line="276" w:lineRule="auto"/>
        <w:ind w:left="425" w:hanging="425"/>
        <w:jc w:val="both"/>
        <w:rPr>
          <w:b/>
          <w:bCs/>
        </w:rPr>
      </w:pPr>
      <w:r>
        <w:rPr>
          <w:b/>
          <w:bCs/>
          <w:lang w:val="el-GR"/>
        </w:rPr>
        <w:t>Λειτουργικές Απαιτήσεις</w:t>
      </w:r>
      <w:r w:rsidR="0077624C">
        <w:rPr>
          <w:b/>
          <w:bCs/>
          <w:lang w:val="el-GR"/>
        </w:rPr>
        <w:t xml:space="preserve"> – Προγραμματισμός έργου</w:t>
      </w:r>
    </w:p>
    <w:p w14:paraId="7D6C3D5D" w14:textId="725C1C48" w:rsidR="000070CA" w:rsidRDefault="000070CA" w:rsidP="00B42953">
      <w:pPr>
        <w:jc w:val="both"/>
        <w:rPr>
          <w:lang w:val="el-GR"/>
        </w:rPr>
      </w:pPr>
    </w:p>
    <w:p w14:paraId="22D9CBAD" w14:textId="73C5ABCA" w:rsidR="006E1A74" w:rsidRDefault="00A5199E" w:rsidP="00A5199E">
      <w:pPr>
        <w:spacing w:line="360" w:lineRule="auto"/>
        <w:ind w:firstLine="425"/>
        <w:jc w:val="both"/>
        <w:rPr>
          <w:lang w:val="el-GR"/>
        </w:rPr>
      </w:pPr>
      <w:r>
        <w:rPr>
          <w:lang w:val="el-GR"/>
        </w:rPr>
        <w:t xml:space="preserve">Οι λειτουργικές απαιτήσεις που είχαν προκαθοριστεί ήταν οι εξής: </w:t>
      </w:r>
    </w:p>
    <w:p w14:paraId="015C5D3F" w14:textId="1128FF42" w:rsidR="00A5199E" w:rsidRDefault="00A5199E" w:rsidP="00A5199E">
      <w:pPr>
        <w:spacing w:line="360" w:lineRule="auto"/>
        <w:ind w:firstLine="425"/>
        <w:jc w:val="both"/>
        <w:rPr>
          <w:lang w:val="el-GR"/>
        </w:rPr>
      </w:pPr>
    </w:p>
    <w:tbl>
      <w:tblPr>
        <w:tblW w:w="10773" w:type="dxa"/>
        <w:tblInd w:w="-851" w:type="dxa"/>
        <w:tblLook w:val="04A0" w:firstRow="1" w:lastRow="0" w:firstColumn="1" w:lastColumn="0" w:noHBand="0" w:noVBand="1"/>
      </w:tblPr>
      <w:tblGrid>
        <w:gridCol w:w="654"/>
        <w:gridCol w:w="4308"/>
        <w:gridCol w:w="709"/>
        <w:gridCol w:w="1152"/>
        <w:gridCol w:w="1966"/>
        <w:gridCol w:w="1984"/>
      </w:tblGrid>
      <w:tr w:rsidR="00EF7664" w:rsidRPr="00EF7664" w14:paraId="73543FE7" w14:textId="77777777" w:rsidTr="00DD1319">
        <w:trPr>
          <w:trHeight w:val="1103"/>
        </w:trPr>
        <w:tc>
          <w:tcPr>
            <w:tcW w:w="654" w:type="dxa"/>
            <w:tcBorders>
              <w:top w:val="nil"/>
              <w:left w:val="nil"/>
              <w:bottom w:val="single" w:sz="4" w:space="0" w:color="F2F2F2"/>
              <w:right w:val="nil"/>
            </w:tcBorders>
            <w:shd w:val="clear" w:color="2F5496" w:fill="2F5496"/>
            <w:noWrap/>
            <w:vAlign w:val="center"/>
            <w:hideMark/>
          </w:tcPr>
          <w:p w14:paraId="743D3A0A" w14:textId="77777777" w:rsidR="00EF7664" w:rsidRPr="00EF7664" w:rsidRDefault="00EF7664" w:rsidP="00EF7664">
            <w:pPr>
              <w:jc w:val="center"/>
              <w:rPr>
                <w:rFonts w:ascii="Verdana" w:eastAsia="Times New Roman" w:hAnsi="Verdana" w:cs="Calibri"/>
                <w:color w:val="FFFFFF"/>
                <w:sz w:val="16"/>
                <w:szCs w:val="16"/>
                <w:lang w:val="el-GR" w:eastAsia="el-GR"/>
              </w:rPr>
            </w:pPr>
            <w:r w:rsidRPr="00EF7664">
              <w:rPr>
                <w:rFonts w:ascii="Verdana" w:eastAsia="Times New Roman" w:hAnsi="Verdana" w:cs="Calibri"/>
                <w:color w:val="FFFFFF"/>
                <w:sz w:val="16"/>
                <w:szCs w:val="16"/>
                <w:lang w:val="el-GR" w:eastAsia="el-GR"/>
              </w:rPr>
              <w:t>Α/Α</w:t>
            </w:r>
          </w:p>
        </w:tc>
        <w:tc>
          <w:tcPr>
            <w:tcW w:w="4308" w:type="dxa"/>
            <w:tcBorders>
              <w:top w:val="nil"/>
              <w:left w:val="nil"/>
              <w:bottom w:val="single" w:sz="4" w:space="0" w:color="F2F2F2"/>
              <w:right w:val="nil"/>
            </w:tcBorders>
            <w:shd w:val="clear" w:color="2F5496" w:fill="2F5496"/>
            <w:noWrap/>
            <w:vAlign w:val="center"/>
            <w:hideMark/>
          </w:tcPr>
          <w:p w14:paraId="6BE87489" w14:textId="77777777" w:rsidR="00EF7664" w:rsidRPr="00EF7664" w:rsidRDefault="00EF7664" w:rsidP="00EF7664">
            <w:pPr>
              <w:jc w:val="both"/>
              <w:rPr>
                <w:rFonts w:ascii="Verdana" w:eastAsia="Times New Roman" w:hAnsi="Verdana" w:cs="Calibri"/>
                <w:color w:val="FFFFFF"/>
                <w:sz w:val="16"/>
                <w:szCs w:val="16"/>
                <w:lang w:val="el-GR" w:eastAsia="el-GR"/>
              </w:rPr>
            </w:pPr>
            <w:r w:rsidRPr="00EF7664">
              <w:rPr>
                <w:rFonts w:ascii="Verdana" w:eastAsia="Times New Roman" w:hAnsi="Verdana" w:cs="Calibri"/>
                <w:color w:val="FFFFFF"/>
                <w:sz w:val="16"/>
                <w:szCs w:val="16"/>
                <w:lang w:val="el-GR" w:eastAsia="el-GR"/>
              </w:rPr>
              <w:t>Περιγραφή</w:t>
            </w:r>
          </w:p>
        </w:tc>
        <w:tc>
          <w:tcPr>
            <w:tcW w:w="709" w:type="dxa"/>
            <w:tcBorders>
              <w:top w:val="nil"/>
              <w:left w:val="nil"/>
              <w:bottom w:val="single" w:sz="4" w:space="0" w:color="F2F2F2"/>
              <w:right w:val="nil"/>
            </w:tcBorders>
            <w:shd w:val="clear" w:color="2F5496" w:fill="2F5496"/>
            <w:noWrap/>
            <w:vAlign w:val="center"/>
            <w:hideMark/>
          </w:tcPr>
          <w:p w14:paraId="4FCBA2FB" w14:textId="77777777" w:rsidR="00EF7664" w:rsidRPr="00EF7664" w:rsidRDefault="00EF7664" w:rsidP="00EF7664">
            <w:pPr>
              <w:jc w:val="center"/>
              <w:rPr>
                <w:rFonts w:ascii="Verdana" w:eastAsia="Times New Roman" w:hAnsi="Verdana" w:cs="Calibri"/>
                <w:color w:val="FFFFFF"/>
                <w:sz w:val="16"/>
                <w:szCs w:val="16"/>
                <w:lang w:val="el-GR" w:eastAsia="el-GR"/>
              </w:rPr>
            </w:pPr>
            <w:r w:rsidRPr="00EF7664">
              <w:rPr>
                <w:rFonts w:ascii="Verdana" w:eastAsia="Times New Roman" w:hAnsi="Verdana" w:cs="Calibri"/>
                <w:color w:val="FFFFFF"/>
                <w:sz w:val="16"/>
                <w:szCs w:val="16"/>
                <w:lang w:val="el-GR" w:eastAsia="el-GR"/>
              </w:rPr>
              <w:t>Ώρες</w:t>
            </w:r>
          </w:p>
        </w:tc>
        <w:tc>
          <w:tcPr>
            <w:tcW w:w="1152" w:type="dxa"/>
            <w:tcBorders>
              <w:top w:val="nil"/>
              <w:left w:val="nil"/>
              <w:bottom w:val="single" w:sz="4" w:space="0" w:color="F2F2F2"/>
              <w:right w:val="nil"/>
            </w:tcBorders>
            <w:shd w:val="clear" w:color="2F5496" w:fill="2F5496"/>
            <w:noWrap/>
            <w:vAlign w:val="center"/>
            <w:hideMark/>
          </w:tcPr>
          <w:p w14:paraId="523850B9" w14:textId="77777777" w:rsidR="00EF7664" w:rsidRPr="00EF7664" w:rsidRDefault="00EF7664" w:rsidP="00EF7664">
            <w:pPr>
              <w:jc w:val="center"/>
              <w:rPr>
                <w:rFonts w:ascii="Verdana" w:eastAsia="Times New Roman" w:hAnsi="Verdana" w:cs="Calibri"/>
                <w:color w:val="FFFFFF"/>
                <w:sz w:val="16"/>
                <w:szCs w:val="16"/>
                <w:lang w:val="el-GR" w:eastAsia="el-GR"/>
              </w:rPr>
            </w:pPr>
            <w:r w:rsidRPr="00EF7664">
              <w:rPr>
                <w:rFonts w:ascii="Verdana" w:eastAsia="Times New Roman" w:hAnsi="Verdana" w:cs="Calibri"/>
                <w:color w:val="FFFFFF"/>
                <w:sz w:val="16"/>
                <w:szCs w:val="16"/>
                <w:lang w:val="el-GR" w:eastAsia="el-GR"/>
              </w:rPr>
              <w:t>Έχει υλοποιηθεί; (Ναι/Όχι)</w:t>
            </w:r>
          </w:p>
        </w:tc>
        <w:tc>
          <w:tcPr>
            <w:tcW w:w="1966" w:type="dxa"/>
            <w:tcBorders>
              <w:top w:val="nil"/>
              <w:left w:val="nil"/>
              <w:bottom w:val="single" w:sz="4" w:space="0" w:color="F2F2F2"/>
              <w:right w:val="nil"/>
            </w:tcBorders>
            <w:shd w:val="clear" w:color="2F5496" w:fill="2F5496"/>
            <w:noWrap/>
            <w:vAlign w:val="center"/>
            <w:hideMark/>
          </w:tcPr>
          <w:p w14:paraId="557DA55E" w14:textId="77777777" w:rsidR="00EF7664" w:rsidRPr="00EF7664" w:rsidRDefault="00EF7664" w:rsidP="00EF7664">
            <w:pPr>
              <w:jc w:val="center"/>
              <w:rPr>
                <w:rFonts w:ascii="Verdana" w:eastAsia="Times New Roman" w:hAnsi="Verdana" w:cs="Calibri"/>
                <w:color w:val="FFFFFF"/>
                <w:sz w:val="16"/>
                <w:szCs w:val="16"/>
                <w:lang w:val="el-GR" w:eastAsia="el-GR"/>
              </w:rPr>
            </w:pPr>
            <w:r w:rsidRPr="00EF7664">
              <w:rPr>
                <w:rFonts w:ascii="Verdana" w:eastAsia="Times New Roman" w:hAnsi="Verdana" w:cs="Calibri"/>
                <w:color w:val="FFFFFF"/>
                <w:sz w:val="16"/>
                <w:szCs w:val="16"/>
                <w:lang w:val="el-GR" w:eastAsia="el-GR"/>
              </w:rPr>
              <w:t>Ποιος την υλοποιεί</w:t>
            </w:r>
          </w:p>
        </w:tc>
        <w:tc>
          <w:tcPr>
            <w:tcW w:w="1984" w:type="dxa"/>
            <w:tcBorders>
              <w:top w:val="nil"/>
              <w:left w:val="nil"/>
              <w:bottom w:val="single" w:sz="4" w:space="0" w:color="F2F2F2"/>
              <w:right w:val="nil"/>
            </w:tcBorders>
            <w:shd w:val="clear" w:color="2F5496" w:fill="2F5496"/>
            <w:noWrap/>
            <w:vAlign w:val="center"/>
            <w:hideMark/>
          </w:tcPr>
          <w:p w14:paraId="503DF105" w14:textId="77777777" w:rsidR="00EF7664" w:rsidRPr="00EF7664" w:rsidRDefault="00EF7664" w:rsidP="00EF7664">
            <w:pPr>
              <w:jc w:val="center"/>
              <w:rPr>
                <w:rFonts w:ascii="Verdana" w:eastAsia="Times New Roman" w:hAnsi="Verdana" w:cs="Calibri"/>
                <w:color w:val="FFFFFF"/>
                <w:sz w:val="16"/>
                <w:szCs w:val="16"/>
                <w:lang w:val="el-GR" w:eastAsia="el-GR"/>
              </w:rPr>
            </w:pPr>
            <w:r w:rsidRPr="00EF7664">
              <w:rPr>
                <w:rFonts w:ascii="Verdana" w:eastAsia="Times New Roman" w:hAnsi="Verdana" w:cs="Calibri"/>
                <w:color w:val="FFFFFF"/>
                <w:sz w:val="16"/>
                <w:szCs w:val="16"/>
                <w:lang w:val="el-GR" w:eastAsia="el-GR"/>
              </w:rPr>
              <w:t>Παρατηρήσεις</w:t>
            </w:r>
          </w:p>
        </w:tc>
      </w:tr>
      <w:tr w:rsidR="00EF7664" w:rsidRPr="00EF7664" w14:paraId="1052456F" w14:textId="77777777" w:rsidTr="00DD1319">
        <w:trPr>
          <w:trHeight w:val="1429"/>
        </w:trPr>
        <w:tc>
          <w:tcPr>
            <w:tcW w:w="654" w:type="dxa"/>
            <w:tcBorders>
              <w:top w:val="nil"/>
              <w:left w:val="nil"/>
              <w:bottom w:val="single" w:sz="4" w:space="0" w:color="F2F2F2"/>
              <w:right w:val="nil"/>
            </w:tcBorders>
            <w:shd w:val="clear" w:color="auto" w:fill="BDD6EE" w:themeFill="accent5" w:themeFillTint="66"/>
            <w:noWrap/>
            <w:vAlign w:val="center"/>
            <w:hideMark/>
          </w:tcPr>
          <w:p w14:paraId="02248120" w14:textId="77777777" w:rsidR="00EF7664" w:rsidRPr="00C447CD" w:rsidRDefault="00EF7664" w:rsidP="00EF7664">
            <w:pPr>
              <w:jc w:val="center"/>
              <w:rPr>
                <w:rFonts w:ascii="Verdana" w:eastAsia="Times New Roman" w:hAnsi="Verdana" w:cs="Calibri"/>
                <w:sz w:val="16"/>
                <w:szCs w:val="16"/>
                <w:lang w:val="el-GR" w:eastAsia="el-GR"/>
              </w:rPr>
            </w:pPr>
            <w:r w:rsidRPr="00C447CD">
              <w:rPr>
                <w:rFonts w:ascii="Verdana" w:eastAsia="Times New Roman" w:hAnsi="Verdana" w:cs="Calibri"/>
                <w:sz w:val="16"/>
                <w:szCs w:val="16"/>
                <w:lang w:val="el-GR" w:eastAsia="el-GR"/>
              </w:rPr>
              <w:t>1</w:t>
            </w:r>
          </w:p>
        </w:tc>
        <w:tc>
          <w:tcPr>
            <w:tcW w:w="4308" w:type="dxa"/>
            <w:tcBorders>
              <w:top w:val="nil"/>
              <w:left w:val="nil"/>
              <w:bottom w:val="single" w:sz="4" w:space="0" w:color="F2F2F2"/>
              <w:right w:val="nil"/>
            </w:tcBorders>
            <w:shd w:val="clear" w:color="auto" w:fill="BDD6EE" w:themeFill="accent5" w:themeFillTint="66"/>
            <w:vAlign w:val="center"/>
            <w:hideMark/>
          </w:tcPr>
          <w:p w14:paraId="4D7A5402" w14:textId="77777777" w:rsidR="00EF7664" w:rsidRPr="00C447CD" w:rsidRDefault="00EF7664" w:rsidP="00EF7664">
            <w:pPr>
              <w:jc w:val="both"/>
              <w:rPr>
                <w:rFonts w:ascii="Verdana" w:eastAsia="Times New Roman" w:hAnsi="Verdana" w:cs="Calibri"/>
                <w:sz w:val="16"/>
                <w:szCs w:val="16"/>
                <w:lang w:val="el-GR" w:eastAsia="el-GR"/>
              </w:rPr>
            </w:pPr>
            <w:r w:rsidRPr="00C447CD">
              <w:rPr>
                <w:rFonts w:ascii="Verdana" w:eastAsia="Times New Roman" w:hAnsi="Verdana" w:cs="Calibri"/>
                <w:sz w:val="16"/>
                <w:szCs w:val="16"/>
                <w:lang w:val="el-GR" w:eastAsia="el-GR"/>
              </w:rPr>
              <w:t xml:space="preserve">Δημιουργία αρχικής σελίδας index.html. Η σελίδα θα περιέχει </w:t>
            </w:r>
            <w:proofErr w:type="spellStart"/>
            <w:r w:rsidRPr="00C447CD">
              <w:rPr>
                <w:rFonts w:ascii="Verdana" w:eastAsia="Times New Roman" w:hAnsi="Verdana" w:cs="Calibri"/>
                <w:sz w:val="16"/>
                <w:szCs w:val="16"/>
                <w:lang w:val="el-GR" w:eastAsia="el-GR"/>
              </w:rPr>
              <w:t>links</w:t>
            </w:r>
            <w:proofErr w:type="spellEnd"/>
            <w:r w:rsidRPr="00C447CD">
              <w:rPr>
                <w:rFonts w:ascii="Verdana" w:eastAsia="Times New Roman" w:hAnsi="Verdana" w:cs="Calibri"/>
                <w:sz w:val="16"/>
                <w:szCs w:val="16"/>
                <w:lang w:val="el-GR" w:eastAsia="el-GR"/>
              </w:rPr>
              <w:t xml:space="preserve"> προς άλλες σελίδες της εφαρμογής. Οι σελίδες θα καλούνται με την χρήση των τεχνολογιών HTTP </w:t>
            </w:r>
            <w:proofErr w:type="spellStart"/>
            <w:r w:rsidRPr="00C447CD">
              <w:rPr>
                <w:rFonts w:ascii="Verdana" w:eastAsia="Times New Roman" w:hAnsi="Verdana" w:cs="Calibri"/>
                <w:sz w:val="16"/>
                <w:szCs w:val="16"/>
                <w:lang w:val="el-GR" w:eastAsia="el-GR"/>
              </w:rPr>
              <w:t>requests</w:t>
            </w:r>
            <w:proofErr w:type="spellEnd"/>
            <w:r w:rsidRPr="00C447CD">
              <w:rPr>
                <w:rFonts w:ascii="Verdana" w:eastAsia="Times New Roman" w:hAnsi="Verdana" w:cs="Calibri"/>
                <w:sz w:val="16"/>
                <w:szCs w:val="16"/>
                <w:lang w:val="el-GR" w:eastAsia="el-GR"/>
              </w:rPr>
              <w:t xml:space="preserve">, ώστε να αλλάζει ένα συγκεκριμένο περιεχόμενο και όχι να κάνει </w:t>
            </w:r>
            <w:proofErr w:type="spellStart"/>
            <w:r w:rsidRPr="00C447CD">
              <w:rPr>
                <w:rFonts w:ascii="Verdana" w:eastAsia="Times New Roman" w:hAnsi="Verdana" w:cs="Calibri"/>
                <w:sz w:val="16"/>
                <w:szCs w:val="16"/>
                <w:lang w:val="el-GR" w:eastAsia="el-GR"/>
              </w:rPr>
              <w:t>reload</w:t>
            </w:r>
            <w:proofErr w:type="spellEnd"/>
            <w:r w:rsidRPr="00C447CD">
              <w:rPr>
                <w:rFonts w:ascii="Verdana" w:eastAsia="Times New Roman" w:hAnsi="Verdana" w:cs="Calibri"/>
                <w:sz w:val="16"/>
                <w:szCs w:val="16"/>
                <w:lang w:val="el-GR" w:eastAsia="el-GR"/>
              </w:rPr>
              <w:t xml:space="preserve"> όλη η σελίδα.</w:t>
            </w:r>
          </w:p>
        </w:tc>
        <w:tc>
          <w:tcPr>
            <w:tcW w:w="709" w:type="dxa"/>
            <w:tcBorders>
              <w:top w:val="nil"/>
              <w:left w:val="nil"/>
              <w:bottom w:val="single" w:sz="4" w:space="0" w:color="F2F2F2"/>
              <w:right w:val="nil"/>
            </w:tcBorders>
            <w:shd w:val="clear" w:color="auto" w:fill="BDD6EE" w:themeFill="accent5" w:themeFillTint="66"/>
            <w:vAlign w:val="center"/>
            <w:hideMark/>
          </w:tcPr>
          <w:p w14:paraId="68F5B116" w14:textId="77777777" w:rsidR="00EF7664" w:rsidRPr="00C447CD" w:rsidRDefault="00EF7664" w:rsidP="00EF7664">
            <w:pPr>
              <w:jc w:val="center"/>
              <w:rPr>
                <w:rFonts w:ascii="Verdana" w:eastAsia="Times New Roman" w:hAnsi="Verdana" w:cs="Calibri"/>
                <w:sz w:val="16"/>
                <w:szCs w:val="16"/>
                <w:lang w:val="el-GR" w:eastAsia="el-GR"/>
              </w:rPr>
            </w:pPr>
            <w:r w:rsidRPr="00C447CD">
              <w:rPr>
                <w:rFonts w:ascii="Verdana" w:eastAsia="Times New Roman" w:hAnsi="Verdana" w:cs="Calibri"/>
                <w:sz w:val="16"/>
                <w:szCs w:val="16"/>
                <w:lang w:val="el-GR" w:eastAsia="el-GR"/>
              </w:rPr>
              <w:t>20</w:t>
            </w:r>
          </w:p>
        </w:tc>
        <w:tc>
          <w:tcPr>
            <w:tcW w:w="1152" w:type="dxa"/>
            <w:tcBorders>
              <w:top w:val="nil"/>
              <w:left w:val="nil"/>
              <w:bottom w:val="single" w:sz="4" w:space="0" w:color="F2F2F2"/>
              <w:right w:val="nil"/>
            </w:tcBorders>
            <w:shd w:val="clear" w:color="auto" w:fill="BDD6EE" w:themeFill="accent5" w:themeFillTint="66"/>
            <w:noWrap/>
            <w:vAlign w:val="center"/>
            <w:hideMark/>
          </w:tcPr>
          <w:p w14:paraId="34977A1A" w14:textId="77777777" w:rsidR="00EF7664" w:rsidRPr="00C447CD" w:rsidRDefault="00EF7664" w:rsidP="00EF7664">
            <w:pPr>
              <w:jc w:val="center"/>
              <w:rPr>
                <w:rFonts w:ascii="Verdana" w:eastAsia="Times New Roman" w:hAnsi="Verdana" w:cs="Calibri"/>
                <w:sz w:val="16"/>
                <w:szCs w:val="16"/>
                <w:lang w:val="el-GR" w:eastAsia="el-GR"/>
              </w:rPr>
            </w:pPr>
            <w:r w:rsidRPr="00C447CD">
              <w:rPr>
                <w:rFonts w:ascii="Verdana" w:eastAsia="Times New Roman" w:hAnsi="Verdana" w:cs="Calibri"/>
                <w:sz w:val="16"/>
                <w:szCs w:val="16"/>
                <w:lang w:val="el-GR" w:eastAsia="el-GR"/>
              </w:rPr>
              <w:t>Ναι</w:t>
            </w:r>
          </w:p>
        </w:tc>
        <w:tc>
          <w:tcPr>
            <w:tcW w:w="1966" w:type="dxa"/>
            <w:tcBorders>
              <w:top w:val="nil"/>
              <w:left w:val="nil"/>
              <w:bottom w:val="single" w:sz="4" w:space="0" w:color="F2F2F2"/>
              <w:right w:val="nil"/>
            </w:tcBorders>
            <w:shd w:val="clear" w:color="auto" w:fill="BDD6EE" w:themeFill="accent5" w:themeFillTint="66"/>
            <w:vAlign w:val="center"/>
            <w:hideMark/>
          </w:tcPr>
          <w:p w14:paraId="3233FA82" w14:textId="77777777" w:rsidR="00EF7664" w:rsidRPr="00C447CD" w:rsidRDefault="00EF7664" w:rsidP="00EF7664">
            <w:pPr>
              <w:jc w:val="center"/>
              <w:rPr>
                <w:rFonts w:ascii="Verdana" w:eastAsia="Times New Roman" w:hAnsi="Verdana" w:cs="Calibri"/>
                <w:sz w:val="16"/>
                <w:szCs w:val="16"/>
                <w:lang w:val="el-GR" w:eastAsia="el-GR"/>
              </w:rPr>
            </w:pPr>
            <w:r w:rsidRPr="00C447CD">
              <w:rPr>
                <w:rFonts w:ascii="Verdana" w:eastAsia="Times New Roman" w:hAnsi="Verdana" w:cs="Calibri"/>
                <w:sz w:val="16"/>
                <w:szCs w:val="16"/>
                <w:lang w:val="el-GR" w:eastAsia="el-GR"/>
              </w:rPr>
              <w:t>Καζλάρης Ιωάννης / Χρυσόστομος Τασιός</w:t>
            </w:r>
          </w:p>
        </w:tc>
        <w:tc>
          <w:tcPr>
            <w:tcW w:w="1984" w:type="dxa"/>
            <w:tcBorders>
              <w:top w:val="nil"/>
              <w:left w:val="nil"/>
              <w:bottom w:val="single" w:sz="4" w:space="0" w:color="F2F2F2"/>
              <w:right w:val="nil"/>
            </w:tcBorders>
            <w:shd w:val="clear" w:color="auto" w:fill="BDD6EE" w:themeFill="accent5" w:themeFillTint="66"/>
            <w:vAlign w:val="center"/>
          </w:tcPr>
          <w:p w14:paraId="0F1E1682" w14:textId="65539EF8" w:rsidR="00EF7664" w:rsidRPr="00C447CD" w:rsidRDefault="00EF7664" w:rsidP="00EF7664">
            <w:pPr>
              <w:jc w:val="center"/>
              <w:rPr>
                <w:rFonts w:ascii="Verdana" w:eastAsia="Times New Roman" w:hAnsi="Verdana" w:cs="Calibri"/>
                <w:sz w:val="16"/>
                <w:szCs w:val="16"/>
                <w:lang w:val="el-GR" w:eastAsia="el-GR"/>
              </w:rPr>
            </w:pPr>
          </w:p>
        </w:tc>
      </w:tr>
      <w:tr w:rsidR="00EF7664" w:rsidRPr="00EF7664" w14:paraId="7CAE4CCB" w14:textId="77777777" w:rsidTr="00DD1319">
        <w:trPr>
          <w:trHeight w:val="1293"/>
        </w:trPr>
        <w:tc>
          <w:tcPr>
            <w:tcW w:w="654" w:type="dxa"/>
            <w:tcBorders>
              <w:top w:val="nil"/>
              <w:left w:val="nil"/>
              <w:bottom w:val="single" w:sz="4" w:space="0" w:color="F2F2F2"/>
              <w:right w:val="nil"/>
            </w:tcBorders>
            <w:shd w:val="clear" w:color="auto" w:fill="BDD6EE" w:themeFill="accent5" w:themeFillTint="66"/>
            <w:noWrap/>
            <w:vAlign w:val="center"/>
            <w:hideMark/>
          </w:tcPr>
          <w:p w14:paraId="3F3E5C63" w14:textId="77777777" w:rsidR="00EF7664" w:rsidRPr="00C447CD" w:rsidRDefault="00EF7664" w:rsidP="00EF7664">
            <w:pPr>
              <w:jc w:val="center"/>
              <w:rPr>
                <w:rFonts w:ascii="Verdana" w:eastAsia="Times New Roman" w:hAnsi="Verdana" w:cs="Calibri"/>
                <w:sz w:val="16"/>
                <w:szCs w:val="16"/>
                <w:lang w:val="el-GR" w:eastAsia="el-GR"/>
              </w:rPr>
            </w:pPr>
            <w:r w:rsidRPr="00C447CD">
              <w:rPr>
                <w:rFonts w:ascii="Verdana" w:eastAsia="Times New Roman" w:hAnsi="Verdana" w:cs="Calibri"/>
                <w:sz w:val="16"/>
                <w:szCs w:val="16"/>
                <w:lang w:val="el-GR" w:eastAsia="el-GR"/>
              </w:rPr>
              <w:t>2</w:t>
            </w:r>
          </w:p>
        </w:tc>
        <w:tc>
          <w:tcPr>
            <w:tcW w:w="4308" w:type="dxa"/>
            <w:tcBorders>
              <w:top w:val="nil"/>
              <w:left w:val="nil"/>
              <w:bottom w:val="single" w:sz="4" w:space="0" w:color="F2F2F2"/>
              <w:right w:val="nil"/>
            </w:tcBorders>
            <w:shd w:val="clear" w:color="auto" w:fill="BDD6EE" w:themeFill="accent5" w:themeFillTint="66"/>
            <w:vAlign w:val="center"/>
            <w:hideMark/>
          </w:tcPr>
          <w:p w14:paraId="566B0A1F" w14:textId="77777777" w:rsidR="00EF7664" w:rsidRPr="00C447CD" w:rsidRDefault="00EF7664" w:rsidP="00EF7664">
            <w:pPr>
              <w:jc w:val="both"/>
              <w:rPr>
                <w:rFonts w:ascii="Verdana" w:eastAsia="Times New Roman" w:hAnsi="Verdana" w:cs="Calibri"/>
                <w:sz w:val="16"/>
                <w:szCs w:val="16"/>
                <w:lang w:val="el-GR" w:eastAsia="el-GR"/>
              </w:rPr>
            </w:pPr>
            <w:r w:rsidRPr="00C447CD">
              <w:rPr>
                <w:rFonts w:ascii="Verdana" w:eastAsia="Times New Roman" w:hAnsi="Verdana" w:cs="Calibri"/>
                <w:sz w:val="16"/>
                <w:szCs w:val="16"/>
                <w:lang w:val="el-GR" w:eastAsia="el-GR"/>
              </w:rPr>
              <w:t>Δημιουργία φόρμας για την εγγραφή χρήστη (</w:t>
            </w:r>
            <w:proofErr w:type="spellStart"/>
            <w:r w:rsidRPr="00C447CD">
              <w:rPr>
                <w:rFonts w:ascii="Verdana" w:eastAsia="Times New Roman" w:hAnsi="Verdana" w:cs="Calibri"/>
                <w:sz w:val="16"/>
                <w:szCs w:val="16"/>
                <w:lang w:val="el-GR" w:eastAsia="el-GR"/>
              </w:rPr>
              <w:t>sign</w:t>
            </w:r>
            <w:proofErr w:type="spellEnd"/>
            <w:r w:rsidRPr="00C447CD">
              <w:rPr>
                <w:rFonts w:ascii="Verdana" w:eastAsia="Times New Roman" w:hAnsi="Verdana" w:cs="Calibri"/>
                <w:sz w:val="16"/>
                <w:szCs w:val="16"/>
                <w:lang w:val="el-GR" w:eastAsia="el-GR"/>
              </w:rPr>
              <w:t xml:space="preserve"> </w:t>
            </w:r>
            <w:proofErr w:type="spellStart"/>
            <w:r w:rsidRPr="00C447CD">
              <w:rPr>
                <w:rFonts w:ascii="Verdana" w:eastAsia="Times New Roman" w:hAnsi="Verdana" w:cs="Calibri"/>
                <w:sz w:val="16"/>
                <w:szCs w:val="16"/>
                <w:lang w:val="el-GR" w:eastAsia="el-GR"/>
              </w:rPr>
              <w:t>up</w:t>
            </w:r>
            <w:proofErr w:type="spellEnd"/>
            <w:r w:rsidRPr="00C447CD">
              <w:rPr>
                <w:rFonts w:ascii="Verdana" w:eastAsia="Times New Roman" w:hAnsi="Verdana" w:cs="Calibri"/>
                <w:sz w:val="16"/>
                <w:szCs w:val="16"/>
                <w:lang w:val="el-GR" w:eastAsia="el-GR"/>
              </w:rPr>
              <w:t xml:space="preserve"> form). Σε αυτή την φόρμα ο χρήστης θα εισάγει τα διαπιστευτήρια του. </w:t>
            </w:r>
            <w:proofErr w:type="spellStart"/>
            <w:r w:rsidRPr="00C447CD">
              <w:rPr>
                <w:rFonts w:ascii="Verdana" w:eastAsia="Times New Roman" w:hAnsi="Verdana" w:cs="Calibri"/>
                <w:sz w:val="16"/>
                <w:szCs w:val="16"/>
                <w:lang w:val="el-GR" w:eastAsia="el-GR"/>
              </w:rPr>
              <w:t>Αφου</w:t>
            </w:r>
            <w:proofErr w:type="spellEnd"/>
            <w:r w:rsidRPr="00C447CD">
              <w:rPr>
                <w:rFonts w:ascii="Verdana" w:eastAsia="Times New Roman" w:hAnsi="Verdana" w:cs="Calibri"/>
                <w:sz w:val="16"/>
                <w:szCs w:val="16"/>
                <w:lang w:val="el-GR" w:eastAsia="el-GR"/>
              </w:rPr>
              <w:t xml:space="preserve"> γίνει η εγγραφή του στο σύστημα,  η εφαρμογή θα τον ενημερώσει ότι έχει πραγματοποιηθεί η εγγραφή του.</w:t>
            </w:r>
          </w:p>
        </w:tc>
        <w:tc>
          <w:tcPr>
            <w:tcW w:w="709" w:type="dxa"/>
            <w:tcBorders>
              <w:top w:val="nil"/>
              <w:left w:val="nil"/>
              <w:bottom w:val="single" w:sz="4" w:space="0" w:color="F2F2F2"/>
              <w:right w:val="nil"/>
            </w:tcBorders>
            <w:shd w:val="clear" w:color="auto" w:fill="BDD6EE" w:themeFill="accent5" w:themeFillTint="66"/>
            <w:vAlign w:val="center"/>
            <w:hideMark/>
          </w:tcPr>
          <w:p w14:paraId="63701E07" w14:textId="77777777" w:rsidR="00EF7664" w:rsidRPr="00C447CD" w:rsidRDefault="00EF7664" w:rsidP="00EF7664">
            <w:pPr>
              <w:jc w:val="center"/>
              <w:rPr>
                <w:rFonts w:ascii="Verdana" w:eastAsia="Times New Roman" w:hAnsi="Verdana" w:cs="Calibri"/>
                <w:sz w:val="16"/>
                <w:szCs w:val="16"/>
                <w:lang w:val="el-GR" w:eastAsia="el-GR"/>
              </w:rPr>
            </w:pPr>
            <w:r w:rsidRPr="00C447CD">
              <w:rPr>
                <w:rFonts w:ascii="Verdana" w:eastAsia="Times New Roman" w:hAnsi="Verdana" w:cs="Calibri"/>
                <w:sz w:val="16"/>
                <w:szCs w:val="16"/>
                <w:lang w:val="el-GR" w:eastAsia="el-GR"/>
              </w:rPr>
              <w:t>3</w:t>
            </w:r>
          </w:p>
        </w:tc>
        <w:tc>
          <w:tcPr>
            <w:tcW w:w="1152" w:type="dxa"/>
            <w:tcBorders>
              <w:top w:val="nil"/>
              <w:left w:val="nil"/>
              <w:bottom w:val="single" w:sz="4" w:space="0" w:color="F2F2F2"/>
              <w:right w:val="nil"/>
            </w:tcBorders>
            <w:shd w:val="clear" w:color="auto" w:fill="BDD6EE" w:themeFill="accent5" w:themeFillTint="66"/>
            <w:noWrap/>
            <w:vAlign w:val="center"/>
            <w:hideMark/>
          </w:tcPr>
          <w:p w14:paraId="5F3CD96B" w14:textId="77777777" w:rsidR="00EF7664" w:rsidRPr="00C447CD" w:rsidRDefault="00EF7664" w:rsidP="00EF7664">
            <w:pPr>
              <w:jc w:val="center"/>
              <w:rPr>
                <w:rFonts w:ascii="Verdana" w:eastAsia="Times New Roman" w:hAnsi="Verdana" w:cs="Calibri"/>
                <w:sz w:val="16"/>
                <w:szCs w:val="16"/>
                <w:lang w:val="el-GR" w:eastAsia="el-GR"/>
              </w:rPr>
            </w:pPr>
            <w:r w:rsidRPr="00C447CD">
              <w:rPr>
                <w:rFonts w:ascii="Verdana" w:eastAsia="Times New Roman" w:hAnsi="Verdana" w:cs="Calibri"/>
                <w:sz w:val="16"/>
                <w:szCs w:val="16"/>
                <w:lang w:val="el-GR" w:eastAsia="el-GR"/>
              </w:rPr>
              <w:t>Ναι</w:t>
            </w:r>
          </w:p>
        </w:tc>
        <w:tc>
          <w:tcPr>
            <w:tcW w:w="1966" w:type="dxa"/>
            <w:tcBorders>
              <w:top w:val="nil"/>
              <w:left w:val="nil"/>
              <w:bottom w:val="single" w:sz="4" w:space="0" w:color="F2F2F2"/>
              <w:right w:val="nil"/>
            </w:tcBorders>
            <w:shd w:val="clear" w:color="auto" w:fill="BDD6EE" w:themeFill="accent5" w:themeFillTint="66"/>
            <w:vAlign w:val="center"/>
            <w:hideMark/>
          </w:tcPr>
          <w:p w14:paraId="3C6DC6C5" w14:textId="77777777" w:rsidR="00EF7664" w:rsidRPr="00C447CD" w:rsidRDefault="00EF7664" w:rsidP="00EF7664">
            <w:pPr>
              <w:jc w:val="center"/>
              <w:rPr>
                <w:rFonts w:ascii="Verdana" w:eastAsia="Times New Roman" w:hAnsi="Verdana" w:cs="Calibri"/>
                <w:sz w:val="16"/>
                <w:szCs w:val="16"/>
                <w:lang w:val="el-GR" w:eastAsia="el-GR"/>
              </w:rPr>
            </w:pPr>
            <w:r w:rsidRPr="00C447CD">
              <w:rPr>
                <w:rFonts w:ascii="Verdana" w:eastAsia="Times New Roman" w:hAnsi="Verdana" w:cs="Calibri"/>
                <w:sz w:val="16"/>
                <w:szCs w:val="16"/>
                <w:lang w:val="el-GR" w:eastAsia="el-GR"/>
              </w:rPr>
              <w:t>Καζλάρης Ιωάννης</w:t>
            </w:r>
          </w:p>
        </w:tc>
        <w:tc>
          <w:tcPr>
            <w:tcW w:w="1984" w:type="dxa"/>
            <w:tcBorders>
              <w:top w:val="nil"/>
              <w:left w:val="nil"/>
              <w:bottom w:val="single" w:sz="4" w:space="0" w:color="F2F2F2"/>
              <w:right w:val="nil"/>
            </w:tcBorders>
            <w:shd w:val="clear" w:color="auto" w:fill="BDD6EE" w:themeFill="accent5" w:themeFillTint="66"/>
            <w:vAlign w:val="center"/>
            <w:hideMark/>
          </w:tcPr>
          <w:p w14:paraId="5A6F58CB" w14:textId="77777777" w:rsidR="00EF7664" w:rsidRPr="00C447CD" w:rsidRDefault="00EF7664" w:rsidP="00EF7664">
            <w:pPr>
              <w:jc w:val="center"/>
              <w:rPr>
                <w:rFonts w:ascii="Verdana" w:eastAsia="Times New Roman" w:hAnsi="Verdana" w:cs="Calibri"/>
                <w:sz w:val="16"/>
                <w:szCs w:val="16"/>
                <w:lang w:val="el-GR" w:eastAsia="el-GR"/>
              </w:rPr>
            </w:pPr>
            <w:r w:rsidRPr="00C447CD">
              <w:rPr>
                <w:rFonts w:ascii="Verdana" w:eastAsia="Times New Roman" w:hAnsi="Verdana" w:cs="Calibri"/>
                <w:sz w:val="16"/>
                <w:szCs w:val="16"/>
                <w:lang w:val="el-GR" w:eastAsia="el-GR"/>
              </w:rPr>
              <w:t> </w:t>
            </w:r>
          </w:p>
        </w:tc>
      </w:tr>
      <w:tr w:rsidR="00EF7664" w:rsidRPr="00EF7664" w14:paraId="7810E701" w14:textId="77777777" w:rsidTr="00DD1319">
        <w:trPr>
          <w:trHeight w:val="579"/>
        </w:trPr>
        <w:tc>
          <w:tcPr>
            <w:tcW w:w="654" w:type="dxa"/>
            <w:tcBorders>
              <w:top w:val="nil"/>
              <w:left w:val="nil"/>
              <w:bottom w:val="single" w:sz="4" w:space="0" w:color="F2F2F2"/>
              <w:right w:val="nil"/>
            </w:tcBorders>
            <w:shd w:val="clear" w:color="auto" w:fill="BDD6EE" w:themeFill="accent5" w:themeFillTint="66"/>
            <w:noWrap/>
            <w:vAlign w:val="center"/>
            <w:hideMark/>
          </w:tcPr>
          <w:p w14:paraId="45C4FAE9" w14:textId="77777777" w:rsidR="00EF7664" w:rsidRPr="00C447CD" w:rsidRDefault="00EF7664" w:rsidP="00EF7664">
            <w:pPr>
              <w:jc w:val="center"/>
              <w:rPr>
                <w:rFonts w:ascii="Verdana" w:eastAsia="Times New Roman" w:hAnsi="Verdana" w:cs="Calibri"/>
                <w:sz w:val="16"/>
                <w:szCs w:val="16"/>
                <w:lang w:val="el-GR" w:eastAsia="el-GR"/>
              </w:rPr>
            </w:pPr>
            <w:r w:rsidRPr="00C447CD">
              <w:rPr>
                <w:rFonts w:ascii="Verdana" w:eastAsia="Times New Roman" w:hAnsi="Verdana" w:cs="Calibri"/>
                <w:sz w:val="16"/>
                <w:szCs w:val="16"/>
                <w:lang w:val="el-GR" w:eastAsia="el-GR"/>
              </w:rPr>
              <w:t>3</w:t>
            </w:r>
          </w:p>
        </w:tc>
        <w:tc>
          <w:tcPr>
            <w:tcW w:w="4308" w:type="dxa"/>
            <w:tcBorders>
              <w:top w:val="nil"/>
              <w:left w:val="nil"/>
              <w:bottom w:val="single" w:sz="4" w:space="0" w:color="F2F2F2"/>
              <w:right w:val="nil"/>
            </w:tcBorders>
            <w:shd w:val="clear" w:color="auto" w:fill="BDD6EE" w:themeFill="accent5" w:themeFillTint="66"/>
            <w:vAlign w:val="center"/>
            <w:hideMark/>
          </w:tcPr>
          <w:p w14:paraId="30DA9D87" w14:textId="77777777" w:rsidR="00EF7664" w:rsidRPr="00C447CD" w:rsidRDefault="00EF7664" w:rsidP="00EF7664">
            <w:pPr>
              <w:jc w:val="both"/>
              <w:rPr>
                <w:rFonts w:ascii="Verdana" w:eastAsia="Times New Roman" w:hAnsi="Verdana" w:cs="Calibri"/>
                <w:sz w:val="16"/>
                <w:szCs w:val="16"/>
                <w:lang w:val="el-GR" w:eastAsia="el-GR"/>
              </w:rPr>
            </w:pPr>
            <w:r w:rsidRPr="00C447CD">
              <w:rPr>
                <w:rFonts w:ascii="Verdana" w:eastAsia="Times New Roman" w:hAnsi="Verdana" w:cs="Calibri"/>
                <w:sz w:val="16"/>
                <w:szCs w:val="16"/>
                <w:lang w:val="el-GR" w:eastAsia="el-GR"/>
              </w:rPr>
              <w:t>Έλεγχος εισαγωγής μη κενού ονόματος χρήστη (</w:t>
            </w:r>
            <w:proofErr w:type="spellStart"/>
            <w:r w:rsidRPr="00C447CD">
              <w:rPr>
                <w:rFonts w:ascii="Verdana" w:eastAsia="Times New Roman" w:hAnsi="Verdana" w:cs="Calibri"/>
                <w:sz w:val="16"/>
                <w:szCs w:val="16"/>
                <w:lang w:val="el-GR" w:eastAsia="el-GR"/>
              </w:rPr>
              <w:t>username</w:t>
            </w:r>
            <w:proofErr w:type="spellEnd"/>
            <w:r w:rsidRPr="00C447CD">
              <w:rPr>
                <w:rFonts w:ascii="Verdana" w:eastAsia="Times New Roman" w:hAnsi="Verdana" w:cs="Calibri"/>
                <w:sz w:val="16"/>
                <w:szCs w:val="16"/>
                <w:lang w:val="el-GR" w:eastAsia="el-GR"/>
              </w:rPr>
              <w:t>) στην φόρμα εγγραφής</w:t>
            </w:r>
          </w:p>
        </w:tc>
        <w:tc>
          <w:tcPr>
            <w:tcW w:w="709" w:type="dxa"/>
            <w:tcBorders>
              <w:top w:val="nil"/>
              <w:left w:val="nil"/>
              <w:bottom w:val="single" w:sz="4" w:space="0" w:color="F2F2F2"/>
              <w:right w:val="nil"/>
            </w:tcBorders>
            <w:shd w:val="clear" w:color="auto" w:fill="BDD6EE" w:themeFill="accent5" w:themeFillTint="66"/>
            <w:vAlign w:val="center"/>
            <w:hideMark/>
          </w:tcPr>
          <w:p w14:paraId="4DDA1890" w14:textId="77777777" w:rsidR="00EF7664" w:rsidRPr="00C447CD" w:rsidRDefault="00EF7664" w:rsidP="00EF7664">
            <w:pPr>
              <w:jc w:val="center"/>
              <w:rPr>
                <w:rFonts w:ascii="Verdana" w:eastAsia="Times New Roman" w:hAnsi="Verdana" w:cs="Calibri"/>
                <w:sz w:val="16"/>
                <w:szCs w:val="16"/>
                <w:lang w:val="el-GR" w:eastAsia="el-GR"/>
              </w:rPr>
            </w:pPr>
            <w:r w:rsidRPr="00C447CD">
              <w:rPr>
                <w:rFonts w:ascii="Verdana" w:eastAsia="Times New Roman" w:hAnsi="Verdana" w:cs="Calibri"/>
                <w:sz w:val="16"/>
                <w:szCs w:val="16"/>
                <w:lang w:val="el-GR" w:eastAsia="el-GR"/>
              </w:rPr>
              <w:t>1</w:t>
            </w:r>
          </w:p>
        </w:tc>
        <w:tc>
          <w:tcPr>
            <w:tcW w:w="1152" w:type="dxa"/>
            <w:tcBorders>
              <w:top w:val="nil"/>
              <w:left w:val="nil"/>
              <w:bottom w:val="single" w:sz="4" w:space="0" w:color="F2F2F2"/>
              <w:right w:val="nil"/>
            </w:tcBorders>
            <w:shd w:val="clear" w:color="auto" w:fill="BDD6EE" w:themeFill="accent5" w:themeFillTint="66"/>
            <w:noWrap/>
            <w:vAlign w:val="center"/>
            <w:hideMark/>
          </w:tcPr>
          <w:p w14:paraId="42ED21F5" w14:textId="77777777" w:rsidR="00EF7664" w:rsidRPr="00C447CD" w:rsidRDefault="00EF7664" w:rsidP="00EF7664">
            <w:pPr>
              <w:jc w:val="center"/>
              <w:rPr>
                <w:rFonts w:ascii="Verdana" w:eastAsia="Times New Roman" w:hAnsi="Verdana" w:cs="Calibri"/>
                <w:sz w:val="16"/>
                <w:szCs w:val="16"/>
                <w:lang w:val="el-GR" w:eastAsia="el-GR"/>
              </w:rPr>
            </w:pPr>
            <w:r w:rsidRPr="00C447CD">
              <w:rPr>
                <w:rFonts w:ascii="Verdana" w:eastAsia="Times New Roman" w:hAnsi="Verdana" w:cs="Calibri"/>
                <w:sz w:val="16"/>
                <w:szCs w:val="16"/>
                <w:lang w:val="el-GR" w:eastAsia="el-GR"/>
              </w:rPr>
              <w:t>Ναι</w:t>
            </w:r>
          </w:p>
        </w:tc>
        <w:tc>
          <w:tcPr>
            <w:tcW w:w="1966" w:type="dxa"/>
            <w:tcBorders>
              <w:top w:val="nil"/>
              <w:left w:val="nil"/>
              <w:bottom w:val="single" w:sz="4" w:space="0" w:color="F2F2F2"/>
              <w:right w:val="nil"/>
            </w:tcBorders>
            <w:shd w:val="clear" w:color="auto" w:fill="BDD6EE" w:themeFill="accent5" w:themeFillTint="66"/>
            <w:vAlign w:val="center"/>
            <w:hideMark/>
          </w:tcPr>
          <w:p w14:paraId="1E3C7F16" w14:textId="77777777" w:rsidR="00EF7664" w:rsidRPr="00C447CD" w:rsidRDefault="00EF7664" w:rsidP="00EF7664">
            <w:pPr>
              <w:jc w:val="center"/>
              <w:rPr>
                <w:rFonts w:ascii="Verdana" w:eastAsia="Times New Roman" w:hAnsi="Verdana" w:cs="Calibri"/>
                <w:sz w:val="16"/>
                <w:szCs w:val="16"/>
                <w:lang w:val="el-GR" w:eastAsia="el-GR"/>
              </w:rPr>
            </w:pPr>
            <w:r w:rsidRPr="00C447CD">
              <w:rPr>
                <w:rFonts w:ascii="Verdana" w:eastAsia="Times New Roman" w:hAnsi="Verdana" w:cs="Calibri"/>
                <w:sz w:val="16"/>
                <w:szCs w:val="16"/>
                <w:lang w:val="el-GR" w:eastAsia="el-GR"/>
              </w:rPr>
              <w:t>Καζλάρης Ιωάννης</w:t>
            </w:r>
          </w:p>
        </w:tc>
        <w:tc>
          <w:tcPr>
            <w:tcW w:w="1984" w:type="dxa"/>
            <w:tcBorders>
              <w:top w:val="nil"/>
              <w:left w:val="nil"/>
              <w:bottom w:val="single" w:sz="4" w:space="0" w:color="F2F2F2"/>
              <w:right w:val="nil"/>
            </w:tcBorders>
            <w:shd w:val="clear" w:color="auto" w:fill="BDD6EE" w:themeFill="accent5" w:themeFillTint="66"/>
            <w:vAlign w:val="center"/>
            <w:hideMark/>
          </w:tcPr>
          <w:p w14:paraId="11E4229F" w14:textId="77777777" w:rsidR="00EF7664" w:rsidRPr="00C447CD" w:rsidRDefault="00EF7664" w:rsidP="00EF7664">
            <w:pPr>
              <w:jc w:val="center"/>
              <w:rPr>
                <w:rFonts w:ascii="Verdana" w:eastAsia="Times New Roman" w:hAnsi="Verdana" w:cs="Calibri"/>
                <w:sz w:val="16"/>
                <w:szCs w:val="16"/>
                <w:lang w:val="el-GR" w:eastAsia="el-GR"/>
              </w:rPr>
            </w:pPr>
            <w:r w:rsidRPr="00C447CD">
              <w:rPr>
                <w:rFonts w:ascii="Verdana" w:eastAsia="Times New Roman" w:hAnsi="Verdana" w:cs="Calibri"/>
                <w:sz w:val="16"/>
                <w:szCs w:val="16"/>
                <w:lang w:val="el-GR" w:eastAsia="el-GR"/>
              </w:rPr>
              <w:t> </w:t>
            </w:r>
          </w:p>
        </w:tc>
      </w:tr>
      <w:tr w:rsidR="00EF7664" w:rsidRPr="00EF7664" w14:paraId="2F0A60CD" w14:textId="77777777" w:rsidTr="00DD1319">
        <w:trPr>
          <w:trHeight w:val="371"/>
        </w:trPr>
        <w:tc>
          <w:tcPr>
            <w:tcW w:w="654" w:type="dxa"/>
            <w:tcBorders>
              <w:top w:val="nil"/>
              <w:left w:val="nil"/>
              <w:bottom w:val="single" w:sz="4" w:space="0" w:color="F2F2F2"/>
              <w:right w:val="nil"/>
            </w:tcBorders>
            <w:shd w:val="clear" w:color="auto" w:fill="BDD6EE" w:themeFill="accent5" w:themeFillTint="66"/>
            <w:noWrap/>
            <w:vAlign w:val="center"/>
            <w:hideMark/>
          </w:tcPr>
          <w:p w14:paraId="3B7B08E0" w14:textId="77777777" w:rsidR="00EF7664" w:rsidRPr="00C447CD" w:rsidRDefault="00EF7664" w:rsidP="00EF7664">
            <w:pPr>
              <w:jc w:val="center"/>
              <w:rPr>
                <w:rFonts w:ascii="Verdana" w:eastAsia="Times New Roman" w:hAnsi="Verdana" w:cs="Calibri"/>
                <w:sz w:val="16"/>
                <w:szCs w:val="16"/>
                <w:lang w:val="el-GR" w:eastAsia="el-GR"/>
              </w:rPr>
            </w:pPr>
            <w:r w:rsidRPr="00C447CD">
              <w:rPr>
                <w:rFonts w:ascii="Verdana" w:eastAsia="Times New Roman" w:hAnsi="Verdana" w:cs="Calibri"/>
                <w:sz w:val="16"/>
                <w:szCs w:val="16"/>
                <w:lang w:val="el-GR" w:eastAsia="el-GR"/>
              </w:rPr>
              <w:t>4</w:t>
            </w:r>
          </w:p>
        </w:tc>
        <w:tc>
          <w:tcPr>
            <w:tcW w:w="4308" w:type="dxa"/>
            <w:tcBorders>
              <w:top w:val="nil"/>
              <w:left w:val="nil"/>
              <w:bottom w:val="single" w:sz="4" w:space="0" w:color="F2F2F2"/>
              <w:right w:val="nil"/>
            </w:tcBorders>
            <w:shd w:val="clear" w:color="auto" w:fill="BDD6EE" w:themeFill="accent5" w:themeFillTint="66"/>
            <w:vAlign w:val="center"/>
            <w:hideMark/>
          </w:tcPr>
          <w:p w14:paraId="7A10486C" w14:textId="77777777" w:rsidR="00EF7664" w:rsidRPr="00C447CD" w:rsidRDefault="00EF7664" w:rsidP="00EF7664">
            <w:pPr>
              <w:jc w:val="both"/>
              <w:rPr>
                <w:rFonts w:ascii="Verdana" w:eastAsia="Times New Roman" w:hAnsi="Verdana" w:cs="Calibri"/>
                <w:sz w:val="16"/>
                <w:szCs w:val="16"/>
                <w:lang w:val="el-GR" w:eastAsia="el-GR"/>
              </w:rPr>
            </w:pPr>
            <w:r w:rsidRPr="00C447CD">
              <w:rPr>
                <w:rFonts w:ascii="Verdana" w:eastAsia="Times New Roman" w:hAnsi="Verdana" w:cs="Calibri"/>
                <w:sz w:val="16"/>
                <w:szCs w:val="16"/>
                <w:lang w:val="el-GR" w:eastAsia="el-GR"/>
              </w:rPr>
              <w:t>Έλεγχος εισαγωγής ορθής μορφής email</w:t>
            </w:r>
          </w:p>
        </w:tc>
        <w:tc>
          <w:tcPr>
            <w:tcW w:w="709" w:type="dxa"/>
            <w:tcBorders>
              <w:top w:val="nil"/>
              <w:left w:val="nil"/>
              <w:bottom w:val="single" w:sz="4" w:space="0" w:color="F2F2F2"/>
              <w:right w:val="nil"/>
            </w:tcBorders>
            <w:shd w:val="clear" w:color="auto" w:fill="BDD6EE" w:themeFill="accent5" w:themeFillTint="66"/>
            <w:vAlign w:val="center"/>
            <w:hideMark/>
          </w:tcPr>
          <w:p w14:paraId="5DB74946" w14:textId="77777777" w:rsidR="00EF7664" w:rsidRPr="00C447CD" w:rsidRDefault="00EF7664" w:rsidP="00EF7664">
            <w:pPr>
              <w:jc w:val="center"/>
              <w:rPr>
                <w:rFonts w:ascii="Verdana" w:eastAsia="Times New Roman" w:hAnsi="Verdana" w:cs="Calibri"/>
                <w:sz w:val="16"/>
                <w:szCs w:val="16"/>
                <w:lang w:val="el-GR" w:eastAsia="el-GR"/>
              </w:rPr>
            </w:pPr>
            <w:r w:rsidRPr="00C447CD">
              <w:rPr>
                <w:rFonts w:ascii="Verdana" w:eastAsia="Times New Roman" w:hAnsi="Verdana" w:cs="Calibri"/>
                <w:sz w:val="16"/>
                <w:szCs w:val="16"/>
                <w:lang w:val="el-GR" w:eastAsia="el-GR"/>
              </w:rPr>
              <w:t>1</w:t>
            </w:r>
          </w:p>
        </w:tc>
        <w:tc>
          <w:tcPr>
            <w:tcW w:w="1152" w:type="dxa"/>
            <w:tcBorders>
              <w:top w:val="nil"/>
              <w:left w:val="nil"/>
              <w:bottom w:val="single" w:sz="4" w:space="0" w:color="F2F2F2"/>
              <w:right w:val="nil"/>
            </w:tcBorders>
            <w:shd w:val="clear" w:color="auto" w:fill="BDD6EE" w:themeFill="accent5" w:themeFillTint="66"/>
            <w:noWrap/>
            <w:vAlign w:val="center"/>
            <w:hideMark/>
          </w:tcPr>
          <w:p w14:paraId="5B82EDF3" w14:textId="77777777" w:rsidR="00EF7664" w:rsidRPr="00C447CD" w:rsidRDefault="00EF7664" w:rsidP="00EF7664">
            <w:pPr>
              <w:jc w:val="center"/>
              <w:rPr>
                <w:rFonts w:ascii="Verdana" w:eastAsia="Times New Roman" w:hAnsi="Verdana" w:cs="Calibri"/>
                <w:sz w:val="16"/>
                <w:szCs w:val="16"/>
                <w:lang w:val="el-GR" w:eastAsia="el-GR"/>
              </w:rPr>
            </w:pPr>
            <w:r w:rsidRPr="00C447CD">
              <w:rPr>
                <w:rFonts w:ascii="Verdana" w:eastAsia="Times New Roman" w:hAnsi="Verdana" w:cs="Calibri"/>
                <w:sz w:val="16"/>
                <w:szCs w:val="16"/>
                <w:lang w:val="el-GR" w:eastAsia="el-GR"/>
              </w:rPr>
              <w:t>Ναι</w:t>
            </w:r>
          </w:p>
        </w:tc>
        <w:tc>
          <w:tcPr>
            <w:tcW w:w="1966" w:type="dxa"/>
            <w:tcBorders>
              <w:top w:val="nil"/>
              <w:left w:val="nil"/>
              <w:bottom w:val="single" w:sz="4" w:space="0" w:color="F2F2F2"/>
              <w:right w:val="nil"/>
            </w:tcBorders>
            <w:shd w:val="clear" w:color="auto" w:fill="BDD6EE" w:themeFill="accent5" w:themeFillTint="66"/>
            <w:vAlign w:val="center"/>
            <w:hideMark/>
          </w:tcPr>
          <w:p w14:paraId="48EF7638" w14:textId="77777777" w:rsidR="00EF7664" w:rsidRPr="00C447CD" w:rsidRDefault="00EF7664" w:rsidP="00EF7664">
            <w:pPr>
              <w:jc w:val="center"/>
              <w:rPr>
                <w:rFonts w:ascii="Verdana" w:eastAsia="Times New Roman" w:hAnsi="Verdana" w:cs="Calibri"/>
                <w:sz w:val="16"/>
                <w:szCs w:val="16"/>
                <w:lang w:val="el-GR" w:eastAsia="el-GR"/>
              </w:rPr>
            </w:pPr>
            <w:r w:rsidRPr="00C447CD">
              <w:rPr>
                <w:rFonts w:ascii="Verdana" w:eastAsia="Times New Roman" w:hAnsi="Verdana" w:cs="Calibri"/>
                <w:sz w:val="16"/>
                <w:szCs w:val="16"/>
                <w:lang w:val="el-GR" w:eastAsia="el-GR"/>
              </w:rPr>
              <w:t>Καζλάρης Ιωάννης</w:t>
            </w:r>
          </w:p>
        </w:tc>
        <w:tc>
          <w:tcPr>
            <w:tcW w:w="1984" w:type="dxa"/>
            <w:tcBorders>
              <w:top w:val="nil"/>
              <w:left w:val="nil"/>
              <w:bottom w:val="single" w:sz="4" w:space="0" w:color="F2F2F2"/>
              <w:right w:val="nil"/>
            </w:tcBorders>
            <w:shd w:val="clear" w:color="auto" w:fill="BDD6EE" w:themeFill="accent5" w:themeFillTint="66"/>
            <w:vAlign w:val="center"/>
            <w:hideMark/>
          </w:tcPr>
          <w:p w14:paraId="25970E40" w14:textId="77777777" w:rsidR="00EF7664" w:rsidRPr="00C447CD" w:rsidRDefault="00EF7664" w:rsidP="00EF7664">
            <w:pPr>
              <w:jc w:val="center"/>
              <w:rPr>
                <w:rFonts w:ascii="Verdana" w:eastAsia="Times New Roman" w:hAnsi="Verdana" w:cs="Calibri"/>
                <w:sz w:val="16"/>
                <w:szCs w:val="16"/>
                <w:lang w:val="el-GR" w:eastAsia="el-GR"/>
              </w:rPr>
            </w:pPr>
            <w:r w:rsidRPr="00C447CD">
              <w:rPr>
                <w:rFonts w:ascii="Verdana" w:eastAsia="Times New Roman" w:hAnsi="Verdana" w:cs="Calibri"/>
                <w:sz w:val="16"/>
                <w:szCs w:val="16"/>
                <w:lang w:val="el-GR" w:eastAsia="el-GR"/>
              </w:rPr>
              <w:t> </w:t>
            </w:r>
          </w:p>
        </w:tc>
      </w:tr>
      <w:tr w:rsidR="00EF7664" w:rsidRPr="00EF7664" w14:paraId="5BB32F96" w14:textId="77777777" w:rsidTr="00DD1319">
        <w:trPr>
          <w:trHeight w:val="700"/>
        </w:trPr>
        <w:tc>
          <w:tcPr>
            <w:tcW w:w="654" w:type="dxa"/>
            <w:tcBorders>
              <w:top w:val="nil"/>
              <w:left w:val="nil"/>
              <w:bottom w:val="single" w:sz="4" w:space="0" w:color="F2F2F2"/>
              <w:right w:val="nil"/>
            </w:tcBorders>
            <w:shd w:val="clear" w:color="auto" w:fill="BDD6EE" w:themeFill="accent5" w:themeFillTint="66"/>
            <w:noWrap/>
            <w:vAlign w:val="center"/>
            <w:hideMark/>
          </w:tcPr>
          <w:p w14:paraId="3C30711D" w14:textId="77777777" w:rsidR="00EF7664" w:rsidRPr="00C447CD" w:rsidRDefault="00EF7664" w:rsidP="00EF7664">
            <w:pPr>
              <w:jc w:val="center"/>
              <w:rPr>
                <w:rFonts w:ascii="Verdana" w:eastAsia="Times New Roman" w:hAnsi="Verdana" w:cs="Calibri"/>
                <w:sz w:val="16"/>
                <w:szCs w:val="16"/>
                <w:lang w:val="el-GR" w:eastAsia="el-GR"/>
              </w:rPr>
            </w:pPr>
            <w:r w:rsidRPr="00C447CD">
              <w:rPr>
                <w:rFonts w:ascii="Verdana" w:eastAsia="Times New Roman" w:hAnsi="Verdana" w:cs="Calibri"/>
                <w:sz w:val="16"/>
                <w:szCs w:val="16"/>
                <w:lang w:val="el-GR" w:eastAsia="el-GR"/>
              </w:rPr>
              <w:t>5</w:t>
            </w:r>
          </w:p>
        </w:tc>
        <w:tc>
          <w:tcPr>
            <w:tcW w:w="4308" w:type="dxa"/>
            <w:tcBorders>
              <w:top w:val="nil"/>
              <w:left w:val="nil"/>
              <w:bottom w:val="single" w:sz="4" w:space="0" w:color="F2F2F2"/>
              <w:right w:val="nil"/>
            </w:tcBorders>
            <w:shd w:val="clear" w:color="auto" w:fill="BDD6EE" w:themeFill="accent5" w:themeFillTint="66"/>
            <w:vAlign w:val="center"/>
            <w:hideMark/>
          </w:tcPr>
          <w:p w14:paraId="29703ACE" w14:textId="77777777" w:rsidR="00EF7664" w:rsidRPr="00C447CD" w:rsidRDefault="00EF7664" w:rsidP="00EF7664">
            <w:pPr>
              <w:jc w:val="both"/>
              <w:rPr>
                <w:rFonts w:ascii="Verdana" w:eastAsia="Times New Roman" w:hAnsi="Verdana" w:cs="Calibri"/>
                <w:sz w:val="16"/>
                <w:szCs w:val="16"/>
                <w:lang w:val="el-GR" w:eastAsia="el-GR"/>
              </w:rPr>
            </w:pPr>
            <w:r w:rsidRPr="00C447CD">
              <w:rPr>
                <w:rFonts w:ascii="Verdana" w:eastAsia="Times New Roman" w:hAnsi="Verdana" w:cs="Calibri"/>
                <w:sz w:val="16"/>
                <w:szCs w:val="16"/>
                <w:lang w:val="el-GR" w:eastAsia="el-GR"/>
              </w:rPr>
              <w:t>Έλεγχος εισαγωγής μη κενού κωδικού στην φόρμα εγγραφής</w:t>
            </w:r>
          </w:p>
        </w:tc>
        <w:tc>
          <w:tcPr>
            <w:tcW w:w="709" w:type="dxa"/>
            <w:tcBorders>
              <w:top w:val="nil"/>
              <w:left w:val="nil"/>
              <w:bottom w:val="single" w:sz="4" w:space="0" w:color="F2F2F2"/>
              <w:right w:val="nil"/>
            </w:tcBorders>
            <w:shd w:val="clear" w:color="auto" w:fill="BDD6EE" w:themeFill="accent5" w:themeFillTint="66"/>
            <w:vAlign w:val="center"/>
            <w:hideMark/>
          </w:tcPr>
          <w:p w14:paraId="518CBF6F" w14:textId="77777777" w:rsidR="00EF7664" w:rsidRPr="00C447CD" w:rsidRDefault="00EF7664" w:rsidP="00EF7664">
            <w:pPr>
              <w:jc w:val="center"/>
              <w:rPr>
                <w:rFonts w:ascii="Verdana" w:eastAsia="Times New Roman" w:hAnsi="Verdana" w:cs="Calibri"/>
                <w:sz w:val="16"/>
                <w:szCs w:val="16"/>
                <w:lang w:val="el-GR" w:eastAsia="el-GR"/>
              </w:rPr>
            </w:pPr>
            <w:r w:rsidRPr="00C447CD">
              <w:rPr>
                <w:rFonts w:ascii="Verdana" w:eastAsia="Times New Roman" w:hAnsi="Verdana" w:cs="Calibri"/>
                <w:sz w:val="16"/>
                <w:szCs w:val="16"/>
                <w:lang w:val="el-GR" w:eastAsia="el-GR"/>
              </w:rPr>
              <w:t>1</w:t>
            </w:r>
          </w:p>
        </w:tc>
        <w:tc>
          <w:tcPr>
            <w:tcW w:w="1152" w:type="dxa"/>
            <w:tcBorders>
              <w:top w:val="nil"/>
              <w:left w:val="nil"/>
              <w:bottom w:val="single" w:sz="4" w:space="0" w:color="F2F2F2"/>
              <w:right w:val="nil"/>
            </w:tcBorders>
            <w:shd w:val="clear" w:color="auto" w:fill="BDD6EE" w:themeFill="accent5" w:themeFillTint="66"/>
            <w:noWrap/>
            <w:vAlign w:val="center"/>
            <w:hideMark/>
          </w:tcPr>
          <w:p w14:paraId="1F98F3EC" w14:textId="77777777" w:rsidR="00EF7664" w:rsidRPr="00C447CD" w:rsidRDefault="00EF7664" w:rsidP="00EF7664">
            <w:pPr>
              <w:jc w:val="center"/>
              <w:rPr>
                <w:rFonts w:ascii="Verdana" w:eastAsia="Times New Roman" w:hAnsi="Verdana" w:cs="Calibri"/>
                <w:sz w:val="16"/>
                <w:szCs w:val="16"/>
                <w:lang w:val="el-GR" w:eastAsia="el-GR"/>
              </w:rPr>
            </w:pPr>
            <w:r w:rsidRPr="00C447CD">
              <w:rPr>
                <w:rFonts w:ascii="Verdana" w:eastAsia="Times New Roman" w:hAnsi="Verdana" w:cs="Calibri"/>
                <w:sz w:val="16"/>
                <w:szCs w:val="16"/>
                <w:lang w:val="el-GR" w:eastAsia="el-GR"/>
              </w:rPr>
              <w:t>Ναι</w:t>
            </w:r>
          </w:p>
        </w:tc>
        <w:tc>
          <w:tcPr>
            <w:tcW w:w="1966" w:type="dxa"/>
            <w:tcBorders>
              <w:top w:val="nil"/>
              <w:left w:val="nil"/>
              <w:bottom w:val="single" w:sz="4" w:space="0" w:color="F2F2F2"/>
              <w:right w:val="nil"/>
            </w:tcBorders>
            <w:shd w:val="clear" w:color="auto" w:fill="BDD6EE" w:themeFill="accent5" w:themeFillTint="66"/>
            <w:vAlign w:val="center"/>
            <w:hideMark/>
          </w:tcPr>
          <w:p w14:paraId="49D25C1B" w14:textId="77777777" w:rsidR="00EF7664" w:rsidRPr="00C447CD" w:rsidRDefault="00EF7664" w:rsidP="00EF7664">
            <w:pPr>
              <w:jc w:val="center"/>
              <w:rPr>
                <w:rFonts w:ascii="Verdana" w:eastAsia="Times New Roman" w:hAnsi="Verdana" w:cs="Calibri"/>
                <w:sz w:val="16"/>
                <w:szCs w:val="16"/>
                <w:lang w:val="el-GR" w:eastAsia="el-GR"/>
              </w:rPr>
            </w:pPr>
            <w:r w:rsidRPr="00C447CD">
              <w:rPr>
                <w:rFonts w:ascii="Verdana" w:eastAsia="Times New Roman" w:hAnsi="Verdana" w:cs="Calibri"/>
                <w:sz w:val="16"/>
                <w:szCs w:val="16"/>
                <w:lang w:val="el-GR" w:eastAsia="el-GR"/>
              </w:rPr>
              <w:t>Καζλάρης Ιωάννης</w:t>
            </w:r>
          </w:p>
        </w:tc>
        <w:tc>
          <w:tcPr>
            <w:tcW w:w="1984" w:type="dxa"/>
            <w:tcBorders>
              <w:top w:val="nil"/>
              <w:left w:val="nil"/>
              <w:bottom w:val="single" w:sz="4" w:space="0" w:color="F2F2F2"/>
              <w:right w:val="nil"/>
            </w:tcBorders>
            <w:shd w:val="clear" w:color="auto" w:fill="BDD6EE" w:themeFill="accent5" w:themeFillTint="66"/>
            <w:vAlign w:val="center"/>
            <w:hideMark/>
          </w:tcPr>
          <w:p w14:paraId="26245A91" w14:textId="77777777" w:rsidR="00EF7664" w:rsidRPr="00C447CD" w:rsidRDefault="00EF7664" w:rsidP="00EF7664">
            <w:pPr>
              <w:jc w:val="center"/>
              <w:rPr>
                <w:rFonts w:ascii="Verdana" w:eastAsia="Times New Roman" w:hAnsi="Verdana" w:cs="Calibri"/>
                <w:sz w:val="16"/>
                <w:szCs w:val="16"/>
                <w:lang w:val="el-GR" w:eastAsia="el-GR"/>
              </w:rPr>
            </w:pPr>
            <w:r w:rsidRPr="00C447CD">
              <w:rPr>
                <w:rFonts w:ascii="Verdana" w:eastAsia="Times New Roman" w:hAnsi="Verdana" w:cs="Calibri"/>
                <w:sz w:val="16"/>
                <w:szCs w:val="16"/>
                <w:lang w:val="el-GR" w:eastAsia="el-GR"/>
              </w:rPr>
              <w:t> </w:t>
            </w:r>
          </w:p>
        </w:tc>
      </w:tr>
      <w:tr w:rsidR="00EF7664" w:rsidRPr="00EF7664" w14:paraId="5FAAFFC3" w14:textId="77777777" w:rsidTr="00DD1319">
        <w:trPr>
          <w:trHeight w:val="716"/>
        </w:trPr>
        <w:tc>
          <w:tcPr>
            <w:tcW w:w="654" w:type="dxa"/>
            <w:tcBorders>
              <w:top w:val="nil"/>
              <w:left w:val="nil"/>
              <w:bottom w:val="single" w:sz="4" w:space="0" w:color="F2F2F2"/>
              <w:right w:val="nil"/>
            </w:tcBorders>
            <w:shd w:val="clear" w:color="auto" w:fill="BDD6EE" w:themeFill="accent5" w:themeFillTint="66"/>
            <w:noWrap/>
            <w:vAlign w:val="center"/>
            <w:hideMark/>
          </w:tcPr>
          <w:p w14:paraId="04356F34" w14:textId="77777777" w:rsidR="00EF7664" w:rsidRPr="00C447CD" w:rsidRDefault="00EF7664" w:rsidP="00EF7664">
            <w:pPr>
              <w:jc w:val="center"/>
              <w:rPr>
                <w:rFonts w:ascii="Verdana" w:eastAsia="Times New Roman" w:hAnsi="Verdana" w:cs="Calibri"/>
                <w:sz w:val="16"/>
                <w:szCs w:val="16"/>
                <w:lang w:val="el-GR" w:eastAsia="el-GR"/>
              </w:rPr>
            </w:pPr>
            <w:r w:rsidRPr="00C447CD">
              <w:rPr>
                <w:rFonts w:ascii="Verdana" w:eastAsia="Times New Roman" w:hAnsi="Verdana" w:cs="Calibri"/>
                <w:sz w:val="16"/>
                <w:szCs w:val="16"/>
                <w:lang w:val="el-GR" w:eastAsia="el-GR"/>
              </w:rPr>
              <w:t>6</w:t>
            </w:r>
          </w:p>
        </w:tc>
        <w:tc>
          <w:tcPr>
            <w:tcW w:w="4308" w:type="dxa"/>
            <w:tcBorders>
              <w:top w:val="nil"/>
              <w:left w:val="nil"/>
              <w:bottom w:val="single" w:sz="4" w:space="0" w:color="F2F2F2"/>
              <w:right w:val="nil"/>
            </w:tcBorders>
            <w:shd w:val="clear" w:color="auto" w:fill="BDD6EE" w:themeFill="accent5" w:themeFillTint="66"/>
            <w:vAlign w:val="center"/>
            <w:hideMark/>
          </w:tcPr>
          <w:p w14:paraId="10F7CBFA" w14:textId="77777777" w:rsidR="00EF7664" w:rsidRPr="00C447CD" w:rsidRDefault="00EF7664" w:rsidP="00EF7664">
            <w:pPr>
              <w:jc w:val="both"/>
              <w:rPr>
                <w:rFonts w:ascii="Verdana" w:eastAsia="Times New Roman" w:hAnsi="Verdana" w:cs="Calibri"/>
                <w:sz w:val="16"/>
                <w:szCs w:val="16"/>
                <w:lang w:val="el-GR" w:eastAsia="el-GR"/>
              </w:rPr>
            </w:pPr>
            <w:r w:rsidRPr="00C447CD">
              <w:rPr>
                <w:rFonts w:ascii="Verdana" w:eastAsia="Times New Roman" w:hAnsi="Verdana" w:cs="Calibri"/>
                <w:sz w:val="16"/>
                <w:szCs w:val="16"/>
                <w:lang w:val="el-GR" w:eastAsia="el-GR"/>
              </w:rPr>
              <w:t>Έλεγχος ότι ο πρώτος και ο δεύτερος κωδικός είναι ίδιοι</w:t>
            </w:r>
          </w:p>
        </w:tc>
        <w:tc>
          <w:tcPr>
            <w:tcW w:w="709" w:type="dxa"/>
            <w:tcBorders>
              <w:top w:val="nil"/>
              <w:left w:val="nil"/>
              <w:bottom w:val="single" w:sz="4" w:space="0" w:color="F2F2F2"/>
              <w:right w:val="nil"/>
            </w:tcBorders>
            <w:shd w:val="clear" w:color="auto" w:fill="BDD6EE" w:themeFill="accent5" w:themeFillTint="66"/>
            <w:vAlign w:val="center"/>
            <w:hideMark/>
          </w:tcPr>
          <w:p w14:paraId="0D58DE23" w14:textId="77777777" w:rsidR="00EF7664" w:rsidRPr="00C447CD" w:rsidRDefault="00EF7664" w:rsidP="00EF7664">
            <w:pPr>
              <w:jc w:val="center"/>
              <w:rPr>
                <w:rFonts w:ascii="Verdana" w:eastAsia="Times New Roman" w:hAnsi="Verdana" w:cs="Calibri"/>
                <w:sz w:val="16"/>
                <w:szCs w:val="16"/>
                <w:lang w:val="el-GR" w:eastAsia="el-GR"/>
              </w:rPr>
            </w:pPr>
            <w:r w:rsidRPr="00C447CD">
              <w:rPr>
                <w:rFonts w:ascii="Verdana" w:eastAsia="Times New Roman" w:hAnsi="Verdana" w:cs="Calibri"/>
                <w:sz w:val="16"/>
                <w:szCs w:val="16"/>
                <w:lang w:val="el-GR" w:eastAsia="el-GR"/>
              </w:rPr>
              <w:t>1</w:t>
            </w:r>
          </w:p>
        </w:tc>
        <w:tc>
          <w:tcPr>
            <w:tcW w:w="1152" w:type="dxa"/>
            <w:tcBorders>
              <w:top w:val="nil"/>
              <w:left w:val="nil"/>
              <w:bottom w:val="single" w:sz="4" w:space="0" w:color="F2F2F2"/>
              <w:right w:val="nil"/>
            </w:tcBorders>
            <w:shd w:val="clear" w:color="auto" w:fill="BDD6EE" w:themeFill="accent5" w:themeFillTint="66"/>
            <w:noWrap/>
            <w:vAlign w:val="center"/>
            <w:hideMark/>
          </w:tcPr>
          <w:p w14:paraId="254E8D8D" w14:textId="77777777" w:rsidR="00EF7664" w:rsidRPr="00C447CD" w:rsidRDefault="00EF7664" w:rsidP="00EF7664">
            <w:pPr>
              <w:jc w:val="center"/>
              <w:rPr>
                <w:rFonts w:ascii="Verdana" w:eastAsia="Times New Roman" w:hAnsi="Verdana" w:cs="Calibri"/>
                <w:sz w:val="16"/>
                <w:szCs w:val="16"/>
                <w:lang w:val="el-GR" w:eastAsia="el-GR"/>
              </w:rPr>
            </w:pPr>
            <w:r w:rsidRPr="00C447CD">
              <w:rPr>
                <w:rFonts w:ascii="Verdana" w:eastAsia="Times New Roman" w:hAnsi="Verdana" w:cs="Calibri"/>
                <w:sz w:val="16"/>
                <w:szCs w:val="16"/>
                <w:lang w:val="el-GR" w:eastAsia="el-GR"/>
              </w:rPr>
              <w:t>Ναι</w:t>
            </w:r>
          </w:p>
        </w:tc>
        <w:tc>
          <w:tcPr>
            <w:tcW w:w="1966" w:type="dxa"/>
            <w:tcBorders>
              <w:top w:val="nil"/>
              <w:left w:val="nil"/>
              <w:bottom w:val="single" w:sz="4" w:space="0" w:color="F2F2F2"/>
              <w:right w:val="nil"/>
            </w:tcBorders>
            <w:shd w:val="clear" w:color="auto" w:fill="BDD6EE" w:themeFill="accent5" w:themeFillTint="66"/>
            <w:vAlign w:val="center"/>
            <w:hideMark/>
          </w:tcPr>
          <w:p w14:paraId="519933D6" w14:textId="77777777" w:rsidR="00EF7664" w:rsidRPr="00C447CD" w:rsidRDefault="00EF7664" w:rsidP="00EF7664">
            <w:pPr>
              <w:jc w:val="center"/>
              <w:rPr>
                <w:rFonts w:ascii="Verdana" w:eastAsia="Times New Roman" w:hAnsi="Verdana" w:cs="Calibri"/>
                <w:sz w:val="16"/>
                <w:szCs w:val="16"/>
                <w:lang w:val="el-GR" w:eastAsia="el-GR"/>
              </w:rPr>
            </w:pPr>
            <w:r w:rsidRPr="00C447CD">
              <w:rPr>
                <w:rFonts w:ascii="Verdana" w:eastAsia="Times New Roman" w:hAnsi="Verdana" w:cs="Calibri"/>
                <w:sz w:val="16"/>
                <w:szCs w:val="16"/>
                <w:lang w:val="el-GR" w:eastAsia="el-GR"/>
              </w:rPr>
              <w:t>Καζλάρης Ιωάννης</w:t>
            </w:r>
          </w:p>
        </w:tc>
        <w:tc>
          <w:tcPr>
            <w:tcW w:w="1984" w:type="dxa"/>
            <w:tcBorders>
              <w:top w:val="nil"/>
              <w:left w:val="nil"/>
              <w:bottom w:val="single" w:sz="4" w:space="0" w:color="F2F2F2"/>
              <w:right w:val="nil"/>
            </w:tcBorders>
            <w:shd w:val="clear" w:color="auto" w:fill="BDD6EE" w:themeFill="accent5" w:themeFillTint="66"/>
            <w:vAlign w:val="center"/>
            <w:hideMark/>
          </w:tcPr>
          <w:p w14:paraId="7D667BDE" w14:textId="77777777" w:rsidR="00EF7664" w:rsidRPr="00C447CD" w:rsidRDefault="00EF7664" w:rsidP="00EF7664">
            <w:pPr>
              <w:jc w:val="center"/>
              <w:rPr>
                <w:rFonts w:ascii="Verdana" w:eastAsia="Times New Roman" w:hAnsi="Verdana" w:cs="Calibri"/>
                <w:sz w:val="16"/>
                <w:szCs w:val="16"/>
                <w:lang w:val="el-GR" w:eastAsia="el-GR"/>
              </w:rPr>
            </w:pPr>
            <w:r w:rsidRPr="00C447CD">
              <w:rPr>
                <w:rFonts w:ascii="Verdana" w:eastAsia="Times New Roman" w:hAnsi="Verdana" w:cs="Calibri"/>
                <w:sz w:val="16"/>
                <w:szCs w:val="16"/>
                <w:lang w:val="el-GR" w:eastAsia="el-GR"/>
              </w:rPr>
              <w:t> </w:t>
            </w:r>
          </w:p>
        </w:tc>
      </w:tr>
      <w:tr w:rsidR="00EF7664" w:rsidRPr="00EF7664" w14:paraId="601F3B3D" w14:textId="77777777" w:rsidTr="00DD1319">
        <w:trPr>
          <w:trHeight w:val="841"/>
        </w:trPr>
        <w:tc>
          <w:tcPr>
            <w:tcW w:w="654" w:type="dxa"/>
            <w:tcBorders>
              <w:top w:val="nil"/>
              <w:left w:val="nil"/>
              <w:bottom w:val="single" w:sz="4" w:space="0" w:color="F2F2F2"/>
              <w:right w:val="nil"/>
            </w:tcBorders>
            <w:shd w:val="clear" w:color="auto" w:fill="BDD6EE" w:themeFill="accent5" w:themeFillTint="66"/>
            <w:noWrap/>
            <w:vAlign w:val="center"/>
            <w:hideMark/>
          </w:tcPr>
          <w:p w14:paraId="3E22CF74" w14:textId="77777777" w:rsidR="00EF7664" w:rsidRPr="00C447CD" w:rsidRDefault="00EF7664" w:rsidP="00EF7664">
            <w:pPr>
              <w:jc w:val="center"/>
              <w:rPr>
                <w:rFonts w:ascii="Verdana" w:eastAsia="Times New Roman" w:hAnsi="Verdana" w:cs="Calibri"/>
                <w:sz w:val="16"/>
                <w:szCs w:val="16"/>
                <w:lang w:val="el-GR" w:eastAsia="el-GR"/>
              </w:rPr>
            </w:pPr>
            <w:r w:rsidRPr="00C447CD">
              <w:rPr>
                <w:rFonts w:ascii="Verdana" w:eastAsia="Times New Roman" w:hAnsi="Verdana" w:cs="Calibri"/>
                <w:sz w:val="16"/>
                <w:szCs w:val="16"/>
                <w:lang w:val="el-GR" w:eastAsia="el-GR"/>
              </w:rPr>
              <w:t>7</w:t>
            </w:r>
          </w:p>
        </w:tc>
        <w:tc>
          <w:tcPr>
            <w:tcW w:w="4308" w:type="dxa"/>
            <w:tcBorders>
              <w:top w:val="nil"/>
              <w:left w:val="nil"/>
              <w:bottom w:val="single" w:sz="4" w:space="0" w:color="F2F2F2"/>
              <w:right w:val="nil"/>
            </w:tcBorders>
            <w:shd w:val="clear" w:color="auto" w:fill="BDD6EE" w:themeFill="accent5" w:themeFillTint="66"/>
            <w:vAlign w:val="center"/>
            <w:hideMark/>
          </w:tcPr>
          <w:p w14:paraId="587D7965" w14:textId="77777777" w:rsidR="00EF7664" w:rsidRPr="00C447CD" w:rsidRDefault="00EF7664" w:rsidP="00EF7664">
            <w:pPr>
              <w:jc w:val="both"/>
              <w:rPr>
                <w:rFonts w:ascii="Verdana" w:eastAsia="Times New Roman" w:hAnsi="Verdana" w:cs="Calibri"/>
                <w:sz w:val="16"/>
                <w:szCs w:val="16"/>
                <w:lang w:val="el-GR" w:eastAsia="el-GR"/>
              </w:rPr>
            </w:pPr>
            <w:r w:rsidRPr="00C447CD">
              <w:rPr>
                <w:rFonts w:ascii="Verdana" w:eastAsia="Times New Roman" w:hAnsi="Verdana" w:cs="Calibri"/>
                <w:sz w:val="16"/>
                <w:szCs w:val="16"/>
                <w:lang w:val="el-GR" w:eastAsia="el-GR"/>
              </w:rPr>
              <w:t>Λειτουργικότητα που επιτρέπει στον χρήστη να ελέγξει τι πληκτρολογεί στην φόρμα εγγραφής (</w:t>
            </w:r>
            <w:proofErr w:type="spellStart"/>
            <w:r w:rsidRPr="00C447CD">
              <w:rPr>
                <w:rFonts w:ascii="Verdana" w:eastAsia="Times New Roman" w:hAnsi="Verdana" w:cs="Calibri"/>
                <w:sz w:val="16"/>
                <w:szCs w:val="16"/>
                <w:lang w:val="el-GR" w:eastAsia="el-GR"/>
              </w:rPr>
              <w:t>eye</w:t>
            </w:r>
            <w:proofErr w:type="spellEnd"/>
            <w:r w:rsidRPr="00C447CD">
              <w:rPr>
                <w:rFonts w:ascii="Verdana" w:eastAsia="Times New Roman" w:hAnsi="Verdana" w:cs="Calibri"/>
                <w:sz w:val="16"/>
                <w:szCs w:val="16"/>
                <w:lang w:val="el-GR" w:eastAsia="el-GR"/>
              </w:rPr>
              <w:t xml:space="preserve"> </w:t>
            </w:r>
            <w:proofErr w:type="spellStart"/>
            <w:r w:rsidRPr="00C447CD">
              <w:rPr>
                <w:rFonts w:ascii="Verdana" w:eastAsia="Times New Roman" w:hAnsi="Verdana" w:cs="Calibri"/>
                <w:sz w:val="16"/>
                <w:szCs w:val="16"/>
                <w:lang w:val="el-GR" w:eastAsia="el-GR"/>
              </w:rPr>
              <w:t>icon</w:t>
            </w:r>
            <w:proofErr w:type="spellEnd"/>
            <w:r w:rsidRPr="00C447CD">
              <w:rPr>
                <w:rFonts w:ascii="Verdana" w:eastAsia="Times New Roman" w:hAnsi="Verdana" w:cs="Calibri"/>
                <w:sz w:val="16"/>
                <w:szCs w:val="16"/>
                <w:lang w:val="el-GR" w:eastAsia="el-GR"/>
              </w:rPr>
              <w:t>)</w:t>
            </w:r>
          </w:p>
        </w:tc>
        <w:tc>
          <w:tcPr>
            <w:tcW w:w="709" w:type="dxa"/>
            <w:tcBorders>
              <w:top w:val="nil"/>
              <w:left w:val="nil"/>
              <w:bottom w:val="single" w:sz="4" w:space="0" w:color="F2F2F2"/>
              <w:right w:val="nil"/>
            </w:tcBorders>
            <w:shd w:val="clear" w:color="auto" w:fill="BDD6EE" w:themeFill="accent5" w:themeFillTint="66"/>
            <w:vAlign w:val="center"/>
            <w:hideMark/>
          </w:tcPr>
          <w:p w14:paraId="60A6F2E1" w14:textId="77777777" w:rsidR="00EF7664" w:rsidRPr="00C447CD" w:rsidRDefault="00EF7664" w:rsidP="00EF7664">
            <w:pPr>
              <w:jc w:val="center"/>
              <w:rPr>
                <w:rFonts w:ascii="Verdana" w:eastAsia="Times New Roman" w:hAnsi="Verdana" w:cs="Calibri"/>
                <w:sz w:val="16"/>
                <w:szCs w:val="16"/>
                <w:lang w:val="el-GR" w:eastAsia="el-GR"/>
              </w:rPr>
            </w:pPr>
            <w:r w:rsidRPr="00C447CD">
              <w:rPr>
                <w:rFonts w:ascii="Verdana" w:eastAsia="Times New Roman" w:hAnsi="Verdana" w:cs="Calibri"/>
                <w:sz w:val="16"/>
                <w:szCs w:val="16"/>
                <w:lang w:val="el-GR" w:eastAsia="el-GR"/>
              </w:rPr>
              <w:t>1</w:t>
            </w:r>
          </w:p>
        </w:tc>
        <w:tc>
          <w:tcPr>
            <w:tcW w:w="1152" w:type="dxa"/>
            <w:tcBorders>
              <w:top w:val="nil"/>
              <w:left w:val="nil"/>
              <w:bottom w:val="single" w:sz="4" w:space="0" w:color="F2F2F2"/>
              <w:right w:val="nil"/>
            </w:tcBorders>
            <w:shd w:val="clear" w:color="auto" w:fill="BDD6EE" w:themeFill="accent5" w:themeFillTint="66"/>
            <w:noWrap/>
            <w:vAlign w:val="center"/>
            <w:hideMark/>
          </w:tcPr>
          <w:p w14:paraId="7FC07DBF" w14:textId="77777777" w:rsidR="00EF7664" w:rsidRPr="00C447CD" w:rsidRDefault="00EF7664" w:rsidP="00EF7664">
            <w:pPr>
              <w:jc w:val="center"/>
              <w:rPr>
                <w:rFonts w:ascii="Verdana" w:eastAsia="Times New Roman" w:hAnsi="Verdana" w:cs="Calibri"/>
                <w:sz w:val="16"/>
                <w:szCs w:val="16"/>
                <w:lang w:val="el-GR" w:eastAsia="el-GR"/>
              </w:rPr>
            </w:pPr>
            <w:r w:rsidRPr="00C447CD">
              <w:rPr>
                <w:rFonts w:ascii="Verdana" w:eastAsia="Times New Roman" w:hAnsi="Verdana" w:cs="Calibri"/>
                <w:sz w:val="16"/>
                <w:szCs w:val="16"/>
                <w:lang w:val="el-GR" w:eastAsia="el-GR"/>
              </w:rPr>
              <w:t>Ναι</w:t>
            </w:r>
          </w:p>
        </w:tc>
        <w:tc>
          <w:tcPr>
            <w:tcW w:w="1966" w:type="dxa"/>
            <w:tcBorders>
              <w:top w:val="nil"/>
              <w:left w:val="nil"/>
              <w:bottom w:val="single" w:sz="4" w:space="0" w:color="F2F2F2"/>
              <w:right w:val="nil"/>
            </w:tcBorders>
            <w:shd w:val="clear" w:color="auto" w:fill="BDD6EE" w:themeFill="accent5" w:themeFillTint="66"/>
            <w:vAlign w:val="center"/>
            <w:hideMark/>
          </w:tcPr>
          <w:p w14:paraId="16A50AB1" w14:textId="77777777" w:rsidR="00EF7664" w:rsidRPr="00C447CD" w:rsidRDefault="00EF7664" w:rsidP="00EF7664">
            <w:pPr>
              <w:jc w:val="center"/>
              <w:rPr>
                <w:rFonts w:ascii="Verdana" w:eastAsia="Times New Roman" w:hAnsi="Verdana" w:cs="Calibri"/>
                <w:sz w:val="16"/>
                <w:szCs w:val="16"/>
                <w:lang w:val="el-GR" w:eastAsia="el-GR"/>
              </w:rPr>
            </w:pPr>
            <w:r w:rsidRPr="00C447CD">
              <w:rPr>
                <w:rFonts w:ascii="Verdana" w:eastAsia="Times New Roman" w:hAnsi="Verdana" w:cs="Calibri"/>
                <w:sz w:val="16"/>
                <w:szCs w:val="16"/>
                <w:lang w:val="el-GR" w:eastAsia="el-GR"/>
              </w:rPr>
              <w:t>Καζλάρης Ιωάννης</w:t>
            </w:r>
          </w:p>
        </w:tc>
        <w:tc>
          <w:tcPr>
            <w:tcW w:w="1984" w:type="dxa"/>
            <w:tcBorders>
              <w:top w:val="nil"/>
              <w:left w:val="nil"/>
              <w:bottom w:val="single" w:sz="4" w:space="0" w:color="F2F2F2"/>
              <w:right w:val="nil"/>
            </w:tcBorders>
            <w:shd w:val="clear" w:color="auto" w:fill="BDD6EE" w:themeFill="accent5" w:themeFillTint="66"/>
            <w:vAlign w:val="center"/>
            <w:hideMark/>
          </w:tcPr>
          <w:p w14:paraId="5497D6FB" w14:textId="77777777" w:rsidR="00EF7664" w:rsidRPr="00C447CD" w:rsidRDefault="00EF7664" w:rsidP="00EF7664">
            <w:pPr>
              <w:jc w:val="center"/>
              <w:rPr>
                <w:rFonts w:ascii="Verdana" w:eastAsia="Times New Roman" w:hAnsi="Verdana" w:cs="Calibri"/>
                <w:sz w:val="16"/>
                <w:szCs w:val="16"/>
                <w:lang w:val="el-GR" w:eastAsia="el-GR"/>
              </w:rPr>
            </w:pPr>
            <w:r w:rsidRPr="00C447CD">
              <w:rPr>
                <w:rFonts w:ascii="Verdana" w:eastAsia="Times New Roman" w:hAnsi="Verdana" w:cs="Calibri"/>
                <w:sz w:val="16"/>
                <w:szCs w:val="16"/>
                <w:lang w:val="el-GR" w:eastAsia="el-GR"/>
              </w:rPr>
              <w:t> </w:t>
            </w:r>
          </w:p>
        </w:tc>
      </w:tr>
      <w:tr w:rsidR="00EF7664" w:rsidRPr="00CF11EC" w14:paraId="2CF18885" w14:textId="77777777" w:rsidTr="00DD1319">
        <w:trPr>
          <w:trHeight w:val="550"/>
        </w:trPr>
        <w:tc>
          <w:tcPr>
            <w:tcW w:w="654" w:type="dxa"/>
            <w:tcBorders>
              <w:top w:val="nil"/>
              <w:left w:val="nil"/>
              <w:bottom w:val="single" w:sz="4" w:space="0" w:color="F2F2F2"/>
              <w:right w:val="nil"/>
            </w:tcBorders>
            <w:shd w:val="clear" w:color="auto" w:fill="BDD6EE" w:themeFill="accent5" w:themeFillTint="66"/>
            <w:noWrap/>
            <w:vAlign w:val="center"/>
            <w:hideMark/>
          </w:tcPr>
          <w:p w14:paraId="29308E1F" w14:textId="77777777" w:rsidR="00EF7664" w:rsidRPr="00C447CD" w:rsidRDefault="00EF7664" w:rsidP="00EF7664">
            <w:pPr>
              <w:jc w:val="center"/>
              <w:rPr>
                <w:rFonts w:ascii="Verdana" w:eastAsia="Times New Roman" w:hAnsi="Verdana" w:cs="Calibri"/>
                <w:sz w:val="16"/>
                <w:szCs w:val="16"/>
                <w:lang w:val="el-GR" w:eastAsia="el-GR"/>
              </w:rPr>
            </w:pPr>
            <w:r w:rsidRPr="00C447CD">
              <w:rPr>
                <w:rFonts w:ascii="Verdana" w:eastAsia="Times New Roman" w:hAnsi="Verdana" w:cs="Calibri"/>
                <w:sz w:val="16"/>
                <w:szCs w:val="16"/>
                <w:lang w:val="el-GR" w:eastAsia="el-GR"/>
              </w:rPr>
              <w:t>8</w:t>
            </w:r>
          </w:p>
        </w:tc>
        <w:tc>
          <w:tcPr>
            <w:tcW w:w="4308" w:type="dxa"/>
            <w:tcBorders>
              <w:top w:val="nil"/>
              <w:left w:val="nil"/>
              <w:bottom w:val="single" w:sz="4" w:space="0" w:color="F2F2F2"/>
              <w:right w:val="nil"/>
            </w:tcBorders>
            <w:shd w:val="clear" w:color="auto" w:fill="BDD6EE" w:themeFill="accent5" w:themeFillTint="66"/>
            <w:vAlign w:val="center"/>
            <w:hideMark/>
          </w:tcPr>
          <w:p w14:paraId="46C8F182" w14:textId="77777777" w:rsidR="00EF7664" w:rsidRPr="00C447CD" w:rsidRDefault="00EF7664" w:rsidP="00EF7664">
            <w:pPr>
              <w:jc w:val="both"/>
              <w:rPr>
                <w:rFonts w:ascii="Verdana" w:eastAsia="Times New Roman" w:hAnsi="Verdana" w:cs="Calibri"/>
                <w:sz w:val="16"/>
                <w:szCs w:val="16"/>
                <w:lang w:val="el-GR" w:eastAsia="el-GR"/>
              </w:rPr>
            </w:pPr>
            <w:r w:rsidRPr="00C447CD">
              <w:rPr>
                <w:rFonts w:ascii="Verdana" w:eastAsia="Times New Roman" w:hAnsi="Verdana" w:cs="Calibri"/>
                <w:sz w:val="16"/>
                <w:szCs w:val="16"/>
                <w:lang w:val="el-GR" w:eastAsia="el-GR"/>
              </w:rPr>
              <w:t>Προσθήκη μηνύματος ότι η εγγραφή του χρήστη έχει πραγματοποιηθεί επιτυχώς ή όχι</w:t>
            </w:r>
          </w:p>
        </w:tc>
        <w:tc>
          <w:tcPr>
            <w:tcW w:w="709" w:type="dxa"/>
            <w:tcBorders>
              <w:top w:val="nil"/>
              <w:left w:val="nil"/>
              <w:bottom w:val="single" w:sz="4" w:space="0" w:color="F2F2F2"/>
              <w:right w:val="nil"/>
            </w:tcBorders>
            <w:shd w:val="clear" w:color="auto" w:fill="BDD6EE" w:themeFill="accent5" w:themeFillTint="66"/>
            <w:vAlign w:val="center"/>
            <w:hideMark/>
          </w:tcPr>
          <w:p w14:paraId="25E5F58D" w14:textId="77777777" w:rsidR="00EF7664" w:rsidRPr="00C447CD" w:rsidRDefault="00EF7664" w:rsidP="00EF7664">
            <w:pPr>
              <w:jc w:val="center"/>
              <w:rPr>
                <w:rFonts w:ascii="Verdana" w:eastAsia="Times New Roman" w:hAnsi="Verdana" w:cs="Calibri"/>
                <w:sz w:val="16"/>
                <w:szCs w:val="16"/>
                <w:lang w:val="el-GR" w:eastAsia="el-GR"/>
              </w:rPr>
            </w:pPr>
            <w:r w:rsidRPr="00C447CD">
              <w:rPr>
                <w:rFonts w:ascii="Verdana" w:eastAsia="Times New Roman" w:hAnsi="Verdana" w:cs="Calibri"/>
                <w:sz w:val="16"/>
                <w:szCs w:val="16"/>
                <w:lang w:val="el-GR" w:eastAsia="el-GR"/>
              </w:rPr>
              <w:t> </w:t>
            </w:r>
          </w:p>
        </w:tc>
        <w:tc>
          <w:tcPr>
            <w:tcW w:w="1152" w:type="dxa"/>
            <w:tcBorders>
              <w:top w:val="nil"/>
              <w:left w:val="nil"/>
              <w:bottom w:val="single" w:sz="4" w:space="0" w:color="F2F2F2"/>
              <w:right w:val="nil"/>
            </w:tcBorders>
            <w:shd w:val="clear" w:color="auto" w:fill="BDD6EE" w:themeFill="accent5" w:themeFillTint="66"/>
            <w:noWrap/>
            <w:vAlign w:val="center"/>
            <w:hideMark/>
          </w:tcPr>
          <w:p w14:paraId="0209D63A" w14:textId="77777777" w:rsidR="00EF7664" w:rsidRPr="00C447CD" w:rsidRDefault="00EF7664" w:rsidP="00EF7664">
            <w:pPr>
              <w:jc w:val="center"/>
              <w:rPr>
                <w:rFonts w:ascii="Verdana" w:eastAsia="Times New Roman" w:hAnsi="Verdana" w:cs="Calibri"/>
                <w:sz w:val="16"/>
                <w:szCs w:val="16"/>
                <w:lang w:val="el-GR" w:eastAsia="el-GR"/>
              </w:rPr>
            </w:pPr>
            <w:r w:rsidRPr="00C447CD">
              <w:rPr>
                <w:rFonts w:ascii="Verdana" w:eastAsia="Times New Roman" w:hAnsi="Verdana" w:cs="Calibri"/>
                <w:sz w:val="16"/>
                <w:szCs w:val="16"/>
                <w:lang w:val="el-GR" w:eastAsia="el-GR"/>
              </w:rPr>
              <w:t>Όχι</w:t>
            </w:r>
          </w:p>
        </w:tc>
        <w:tc>
          <w:tcPr>
            <w:tcW w:w="1966" w:type="dxa"/>
            <w:tcBorders>
              <w:top w:val="nil"/>
              <w:left w:val="nil"/>
              <w:bottom w:val="single" w:sz="4" w:space="0" w:color="F2F2F2"/>
              <w:right w:val="nil"/>
            </w:tcBorders>
            <w:shd w:val="clear" w:color="auto" w:fill="BDD6EE" w:themeFill="accent5" w:themeFillTint="66"/>
            <w:vAlign w:val="center"/>
            <w:hideMark/>
          </w:tcPr>
          <w:p w14:paraId="4E6C24CB" w14:textId="77777777" w:rsidR="00EF7664" w:rsidRPr="00C447CD" w:rsidRDefault="00EF7664" w:rsidP="00EF7664">
            <w:pPr>
              <w:jc w:val="center"/>
              <w:rPr>
                <w:rFonts w:ascii="Verdana" w:eastAsia="Times New Roman" w:hAnsi="Verdana" w:cs="Calibri"/>
                <w:sz w:val="16"/>
                <w:szCs w:val="16"/>
                <w:lang w:val="el-GR" w:eastAsia="el-GR"/>
              </w:rPr>
            </w:pPr>
            <w:r w:rsidRPr="00C447CD">
              <w:rPr>
                <w:rFonts w:ascii="Verdana" w:eastAsia="Times New Roman" w:hAnsi="Verdana" w:cs="Calibri"/>
                <w:sz w:val="16"/>
                <w:szCs w:val="16"/>
                <w:lang w:val="el-GR" w:eastAsia="el-GR"/>
              </w:rPr>
              <w:t>Καζλάρης Ιωάννης / Τασιός Χρυσόστομος</w:t>
            </w:r>
          </w:p>
        </w:tc>
        <w:tc>
          <w:tcPr>
            <w:tcW w:w="1984" w:type="dxa"/>
            <w:tcBorders>
              <w:top w:val="nil"/>
              <w:left w:val="nil"/>
              <w:bottom w:val="single" w:sz="4" w:space="0" w:color="F2F2F2"/>
              <w:right w:val="nil"/>
            </w:tcBorders>
            <w:shd w:val="clear" w:color="auto" w:fill="BDD6EE" w:themeFill="accent5" w:themeFillTint="66"/>
            <w:vAlign w:val="center"/>
          </w:tcPr>
          <w:p w14:paraId="25CC62A8" w14:textId="54067A1E" w:rsidR="00EF7664" w:rsidRPr="00C447CD" w:rsidRDefault="00EF7664" w:rsidP="00EF7664">
            <w:pPr>
              <w:jc w:val="center"/>
              <w:rPr>
                <w:rFonts w:ascii="Verdana" w:eastAsia="Times New Roman" w:hAnsi="Verdana" w:cs="Calibri"/>
                <w:sz w:val="16"/>
                <w:szCs w:val="16"/>
                <w:lang w:val="el-GR" w:eastAsia="el-GR"/>
              </w:rPr>
            </w:pPr>
          </w:p>
        </w:tc>
      </w:tr>
      <w:tr w:rsidR="00EF7664" w:rsidRPr="00EF7664" w14:paraId="7600A8B0" w14:textId="77777777" w:rsidTr="00DD1319">
        <w:trPr>
          <w:trHeight w:val="702"/>
        </w:trPr>
        <w:tc>
          <w:tcPr>
            <w:tcW w:w="654" w:type="dxa"/>
            <w:tcBorders>
              <w:top w:val="nil"/>
              <w:left w:val="nil"/>
              <w:bottom w:val="single" w:sz="4" w:space="0" w:color="F2F2F2"/>
              <w:right w:val="nil"/>
            </w:tcBorders>
            <w:shd w:val="clear" w:color="auto" w:fill="BDD6EE" w:themeFill="accent5" w:themeFillTint="66"/>
            <w:noWrap/>
            <w:vAlign w:val="center"/>
            <w:hideMark/>
          </w:tcPr>
          <w:p w14:paraId="490F26B7" w14:textId="77777777" w:rsidR="00EF7664" w:rsidRPr="00C447CD" w:rsidRDefault="00EF7664" w:rsidP="00EF7664">
            <w:pPr>
              <w:jc w:val="center"/>
              <w:rPr>
                <w:rFonts w:ascii="Verdana" w:eastAsia="Times New Roman" w:hAnsi="Verdana" w:cs="Calibri"/>
                <w:sz w:val="16"/>
                <w:szCs w:val="16"/>
                <w:lang w:val="el-GR" w:eastAsia="el-GR"/>
              </w:rPr>
            </w:pPr>
            <w:r w:rsidRPr="00C447CD">
              <w:rPr>
                <w:rFonts w:ascii="Verdana" w:eastAsia="Times New Roman" w:hAnsi="Verdana" w:cs="Calibri"/>
                <w:sz w:val="16"/>
                <w:szCs w:val="16"/>
                <w:lang w:val="el-GR" w:eastAsia="el-GR"/>
              </w:rPr>
              <w:t>9</w:t>
            </w:r>
          </w:p>
        </w:tc>
        <w:tc>
          <w:tcPr>
            <w:tcW w:w="4308" w:type="dxa"/>
            <w:tcBorders>
              <w:top w:val="nil"/>
              <w:left w:val="nil"/>
              <w:bottom w:val="single" w:sz="4" w:space="0" w:color="F2F2F2"/>
              <w:right w:val="nil"/>
            </w:tcBorders>
            <w:shd w:val="clear" w:color="auto" w:fill="BDD6EE" w:themeFill="accent5" w:themeFillTint="66"/>
            <w:vAlign w:val="center"/>
            <w:hideMark/>
          </w:tcPr>
          <w:p w14:paraId="654D107F" w14:textId="77777777" w:rsidR="00EF7664" w:rsidRPr="00C447CD" w:rsidRDefault="00EF7664" w:rsidP="00EF7664">
            <w:pPr>
              <w:jc w:val="both"/>
              <w:rPr>
                <w:rFonts w:ascii="Verdana" w:eastAsia="Times New Roman" w:hAnsi="Verdana" w:cs="Calibri"/>
                <w:sz w:val="16"/>
                <w:szCs w:val="16"/>
                <w:lang w:val="el-GR" w:eastAsia="el-GR"/>
              </w:rPr>
            </w:pPr>
            <w:r w:rsidRPr="00C447CD">
              <w:rPr>
                <w:rFonts w:ascii="Verdana" w:eastAsia="Times New Roman" w:hAnsi="Verdana" w:cs="Calibri"/>
                <w:sz w:val="16"/>
                <w:szCs w:val="16"/>
                <w:lang w:val="el-GR" w:eastAsia="el-GR"/>
              </w:rPr>
              <w:t>Δημιουργία φόρμας για την είσοδο χρήστη (</w:t>
            </w:r>
            <w:proofErr w:type="spellStart"/>
            <w:r w:rsidRPr="00C447CD">
              <w:rPr>
                <w:rFonts w:ascii="Verdana" w:eastAsia="Times New Roman" w:hAnsi="Verdana" w:cs="Calibri"/>
                <w:sz w:val="16"/>
                <w:szCs w:val="16"/>
                <w:lang w:val="el-GR" w:eastAsia="el-GR"/>
              </w:rPr>
              <w:t>login</w:t>
            </w:r>
            <w:proofErr w:type="spellEnd"/>
            <w:r w:rsidRPr="00C447CD">
              <w:rPr>
                <w:rFonts w:ascii="Verdana" w:eastAsia="Times New Roman" w:hAnsi="Verdana" w:cs="Calibri"/>
                <w:sz w:val="16"/>
                <w:szCs w:val="16"/>
                <w:lang w:val="el-GR" w:eastAsia="el-GR"/>
              </w:rPr>
              <w:t xml:space="preserve"> form)</w:t>
            </w:r>
          </w:p>
        </w:tc>
        <w:tc>
          <w:tcPr>
            <w:tcW w:w="709" w:type="dxa"/>
            <w:tcBorders>
              <w:top w:val="nil"/>
              <w:left w:val="nil"/>
              <w:bottom w:val="single" w:sz="4" w:space="0" w:color="F2F2F2"/>
              <w:right w:val="nil"/>
            </w:tcBorders>
            <w:shd w:val="clear" w:color="auto" w:fill="BDD6EE" w:themeFill="accent5" w:themeFillTint="66"/>
            <w:vAlign w:val="center"/>
            <w:hideMark/>
          </w:tcPr>
          <w:p w14:paraId="587EC60E" w14:textId="77777777" w:rsidR="00EF7664" w:rsidRPr="00C447CD" w:rsidRDefault="00EF7664" w:rsidP="00EF7664">
            <w:pPr>
              <w:jc w:val="center"/>
              <w:rPr>
                <w:rFonts w:ascii="Verdana" w:eastAsia="Times New Roman" w:hAnsi="Verdana" w:cs="Calibri"/>
                <w:sz w:val="16"/>
                <w:szCs w:val="16"/>
                <w:lang w:val="el-GR" w:eastAsia="el-GR"/>
              </w:rPr>
            </w:pPr>
            <w:r w:rsidRPr="00C447CD">
              <w:rPr>
                <w:rFonts w:ascii="Verdana" w:eastAsia="Times New Roman" w:hAnsi="Verdana" w:cs="Calibri"/>
                <w:sz w:val="16"/>
                <w:szCs w:val="16"/>
                <w:lang w:val="el-GR" w:eastAsia="el-GR"/>
              </w:rPr>
              <w:t>3</w:t>
            </w:r>
          </w:p>
        </w:tc>
        <w:tc>
          <w:tcPr>
            <w:tcW w:w="1152" w:type="dxa"/>
            <w:tcBorders>
              <w:top w:val="nil"/>
              <w:left w:val="nil"/>
              <w:bottom w:val="single" w:sz="4" w:space="0" w:color="F2F2F2"/>
              <w:right w:val="nil"/>
            </w:tcBorders>
            <w:shd w:val="clear" w:color="auto" w:fill="BDD6EE" w:themeFill="accent5" w:themeFillTint="66"/>
            <w:noWrap/>
            <w:vAlign w:val="center"/>
            <w:hideMark/>
          </w:tcPr>
          <w:p w14:paraId="1280F2D6" w14:textId="77777777" w:rsidR="00EF7664" w:rsidRPr="00C447CD" w:rsidRDefault="00EF7664" w:rsidP="00EF7664">
            <w:pPr>
              <w:jc w:val="center"/>
              <w:rPr>
                <w:rFonts w:ascii="Verdana" w:eastAsia="Times New Roman" w:hAnsi="Verdana" w:cs="Calibri"/>
                <w:sz w:val="16"/>
                <w:szCs w:val="16"/>
                <w:lang w:val="el-GR" w:eastAsia="el-GR"/>
              </w:rPr>
            </w:pPr>
            <w:r w:rsidRPr="00C447CD">
              <w:rPr>
                <w:rFonts w:ascii="Verdana" w:eastAsia="Times New Roman" w:hAnsi="Verdana" w:cs="Calibri"/>
                <w:sz w:val="16"/>
                <w:szCs w:val="16"/>
                <w:lang w:val="el-GR" w:eastAsia="el-GR"/>
              </w:rPr>
              <w:t>Ναι</w:t>
            </w:r>
          </w:p>
        </w:tc>
        <w:tc>
          <w:tcPr>
            <w:tcW w:w="1966" w:type="dxa"/>
            <w:tcBorders>
              <w:top w:val="nil"/>
              <w:left w:val="nil"/>
              <w:bottom w:val="single" w:sz="4" w:space="0" w:color="F2F2F2"/>
              <w:right w:val="nil"/>
            </w:tcBorders>
            <w:shd w:val="clear" w:color="auto" w:fill="BDD6EE" w:themeFill="accent5" w:themeFillTint="66"/>
            <w:vAlign w:val="center"/>
            <w:hideMark/>
          </w:tcPr>
          <w:p w14:paraId="77F0B6DC" w14:textId="77777777" w:rsidR="00EF7664" w:rsidRPr="00C447CD" w:rsidRDefault="00EF7664" w:rsidP="00EF7664">
            <w:pPr>
              <w:jc w:val="center"/>
              <w:rPr>
                <w:rFonts w:ascii="Verdana" w:eastAsia="Times New Roman" w:hAnsi="Verdana" w:cs="Calibri"/>
                <w:sz w:val="16"/>
                <w:szCs w:val="16"/>
                <w:lang w:val="el-GR" w:eastAsia="el-GR"/>
              </w:rPr>
            </w:pPr>
            <w:r w:rsidRPr="00C447CD">
              <w:rPr>
                <w:rFonts w:ascii="Verdana" w:eastAsia="Times New Roman" w:hAnsi="Verdana" w:cs="Calibri"/>
                <w:sz w:val="16"/>
                <w:szCs w:val="16"/>
                <w:lang w:val="el-GR" w:eastAsia="el-GR"/>
              </w:rPr>
              <w:t>Καζλάρης Ιωάννης</w:t>
            </w:r>
          </w:p>
        </w:tc>
        <w:tc>
          <w:tcPr>
            <w:tcW w:w="1984" w:type="dxa"/>
            <w:tcBorders>
              <w:top w:val="nil"/>
              <w:left w:val="nil"/>
              <w:bottom w:val="single" w:sz="4" w:space="0" w:color="F2F2F2"/>
              <w:right w:val="nil"/>
            </w:tcBorders>
            <w:shd w:val="clear" w:color="auto" w:fill="BDD6EE" w:themeFill="accent5" w:themeFillTint="66"/>
            <w:vAlign w:val="center"/>
            <w:hideMark/>
          </w:tcPr>
          <w:p w14:paraId="68A3FBD2" w14:textId="77777777" w:rsidR="00EF7664" w:rsidRPr="00C447CD" w:rsidRDefault="00EF7664" w:rsidP="00EF7664">
            <w:pPr>
              <w:jc w:val="center"/>
              <w:rPr>
                <w:rFonts w:ascii="Verdana" w:eastAsia="Times New Roman" w:hAnsi="Verdana" w:cs="Calibri"/>
                <w:sz w:val="16"/>
                <w:szCs w:val="16"/>
                <w:lang w:val="el-GR" w:eastAsia="el-GR"/>
              </w:rPr>
            </w:pPr>
            <w:r w:rsidRPr="00C447CD">
              <w:rPr>
                <w:rFonts w:ascii="Verdana" w:eastAsia="Times New Roman" w:hAnsi="Verdana" w:cs="Calibri"/>
                <w:sz w:val="16"/>
                <w:szCs w:val="16"/>
                <w:lang w:val="el-GR" w:eastAsia="el-GR"/>
              </w:rPr>
              <w:t> </w:t>
            </w:r>
          </w:p>
        </w:tc>
      </w:tr>
      <w:tr w:rsidR="00EF7664" w:rsidRPr="00EF7664" w14:paraId="6A752166" w14:textId="77777777" w:rsidTr="00DD1319">
        <w:trPr>
          <w:trHeight w:val="699"/>
        </w:trPr>
        <w:tc>
          <w:tcPr>
            <w:tcW w:w="654" w:type="dxa"/>
            <w:tcBorders>
              <w:top w:val="nil"/>
              <w:left w:val="nil"/>
              <w:bottom w:val="single" w:sz="4" w:space="0" w:color="F2F2F2"/>
              <w:right w:val="nil"/>
            </w:tcBorders>
            <w:shd w:val="clear" w:color="auto" w:fill="BDD6EE" w:themeFill="accent5" w:themeFillTint="66"/>
            <w:noWrap/>
            <w:vAlign w:val="center"/>
            <w:hideMark/>
          </w:tcPr>
          <w:p w14:paraId="12545C61" w14:textId="77777777" w:rsidR="00EF7664" w:rsidRPr="00C447CD" w:rsidRDefault="00EF7664" w:rsidP="00EF7664">
            <w:pPr>
              <w:jc w:val="center"/>
              <w:rPr>
                <w:rFonts w:ascii="Verdana" w:eastAsia="Times New Roman" w:hAnsi="Verdana" w:cs="Calibri"/>
                <w:sz w:val="16"/>
                <w:szCs w:val="16"/>
                <w:lang w:val="el-GR" w:eastAsia="el-GR"/>
              </w:rPr>
            </w:pPr>
            <w:r w:rsidRPr="00C447CD">
              <w:rPr>
                <w:rFonts w:ascii="Verdana" w:eastAsia="Times New Roman" w:hAnsi="Verdana" w:cs="Calibri"/>
                <w:sz w:val="16"/>
                <w:szCs w:val="16"/>
                <w:lang w:val="el-GR" w:eastAsia="el-GR"/>
              </w:rPr>
              <w:t>10</w:t>
            </w:r>
          </w:p>
        </w:tc>
        <w:tc>
          <w:tcPr>
            <w:tcW w:w="4308" w:type="dxa"/>
            <w:tcBorders>
              <w:top w:val="nil"/>
              <w:left w:val="nil"/>
              <w:bottom w:val="single" w:sz="4" w:space="0" w:color="F2F2F2"/>
              <w:right w:val="nil"/>
            </w:tcBorders>
            <w:shd w:val="clear" w:color="auto" w:fill="BDD6EE" w:themeFill="accent5" w:themeFillTint="66"/>
            <w:vAlign w:val="center"/>
            <w:hideMark/>
          </w:tcPr>
          <w:p w14:paraId="4968B334" w14:textId="77777777" w:rsidR="00EF7664" w:rsidRPr="00C447CD" w:rsidRDefault="00EF7664" w:rsidP="00EF7664">
            <w:pPr>
              <w:jc w:val="both"/>
              <w:rPr>
                <w:rFonts w:ascii="Verdana" w:eastAsia="Times New Roman" w:hAnsi="Verdana" w:cs="Calibri"/>
                <w:sz w:val="16"/>
                <w:szCs w:val="16"/>
                <w:lang w:val="el-GR" w:eastAsia="el-GR"/>
              </w:rPr>
            </w:pPr>
            <w:r w:rsidRPr="00C447CD">
              <w:rPr>
                <w:rFonts w:ascii="Verdana" w:eastAsia="Times New Roman" w:hAnsi="Verdana" w:cs="Calibri"/>
                <w:sz w:val="16"/>
                <w:szCs w:val="16"/>
                <w:lang w:val="el-GR" w:eastAsia="el-GR"/>
              </w:rPr>
              <w:t>Λειτουργικότητα που επιτρέπει στον χρήστη να ελέγξει τι πληκτρολογεί στην φόρμα εισόδου (</w:t>
            </w:r>
            <w:proofErr w:type="spellStart"/>
            <w:r w:rsidRPr="00C447CD">
              <w:rPr>
                <w:rFonts w:ascii="Verdana" w:eastAsia="Times New Roman" w:hAnsi="Verdana" w:cs="Calibri"/>
                <w:sz w:val="16"/>
                <w:szCs w:val="16"/>
                <w:lang w:val="el-GR" w:eastAsia="el-GR"/>
              </w:rPr>
              <w:t>eye</w:t>
            </w:r>
            <w:proofErr w:type="spellEnd"/>
            <w:r w:rsidRPr="00C447CD">
              <w:rPr>
                <w:rFonts w:ascii="Verdana" w:eastAsia="Times New Roman" w:hAnsi="Verdana" w:cs="Calibri"/>
                <w:sz w:val="16"/>
                <w:szCs w:val="16"/>
                <w:lang w:val="el-GR" w:eastAsia="el-GR"/>
              </w:rPr>
              <w:t xml:space="preserve"> </w:t>
            </w:r>
            <w:proofErr w:type="spellStart"/>
            <w:r w:rsidRPr="00C447CD">
              <w:rPr>
                <w:rFonts w:ascii="Verdana" w:eastAsia="Times New Roman" w:hAnsi="Verdana" w:cs="Calibri"/>
                <w:sz w:val="16"/>
                <w:szCs w:val="16"/>
                <w:lang w:val="el-GR" w:eastAsia="el-GR"/>
              </w:rPr>
              <w:t>icon</w:t>
            </w:r>
            <w:proofErr w:type="spellEnd"/>
            <w:r w:rsidRPr="00C447CD">
              <w:rPr>
                <w:rFonts w:ascii="Verdana" w:eastAsia="Times New Roman" w:hAnsi="Verdana" w:cs="Calibri"/>
                <w:sz w:val="16"/>
                <w:szCs w:val="16"/>
                <w:lang w:val="el-GR" w:eastAsia="el-GR"/>
              </w:rPr>
              <w:t>)</w:t>
            </w:r>
          </w:p>
        </w:tc>
        <w:tc>
          <w:tcPr>
            <w:tcW w:w="709" w:type="dxa"/>
            <w:tcBorders>
              <w:top w:val="nil"/>
              <w:left w:val="nil"/>
              <w:bottom w:val="single" w:sz="4" w:space="0" w:color="F2F2F2"/>
              <w:right w:val="nil"/>
            </w:tcBorders>
            <w:shd w:val="clear" w:color="auto" w:fill="BDD6EE" w:themeFill="accent5" w:themeFillTint="66"/>
            <w:vAlign w:val="center"/>
            <w:hideMark/>
          </w:tcPr>
          <w:p w14:paraId="50AFB40C" w14:textId="77777777" w:rsidR="00EF7664" w:rsidRPr="00C447CD" w:rsidRDefault="00EF7664" w:rsidP="00EF7664">
            <w:pPr>
              <w:jc w:val="center"/>
              <w:rPr>
                <w:rFonts w:ascii="Verdana" w:eastAsia="Times New Roman" w:hAnsi="Verdana" w:cs="Calibri"/>
                <w:sz w:val="16"/>
                <w:szCs w:val="16"/>
                <w:lang w:val="el-GR" w:eastAsia="el-GR"/>
              </w:rPr>
            </w:pPr>
            <w:r w:rsidRPr="00C447CD">
              <w:rPr>
                <w:rFonts w:ascii="Verdana" w:eastAsia="Times New Roman" w:hAnsi="Verdana" w:cs="Calibri"/>
                <w:sz w:val="16"/>
                <w:szCs w:val="16"/>
                <w:lang w:val="el-GR" w:eastAsia="el-GR"/>
              </w:rPr>
              <w:t>1</w:t>
            </w:r>
          </w:p>
        </w:tc>
        <w:tc>
          <w:tcPr>
            <w:tcW w:w="1152" w:type="dxa"/>
            <w:tcBorders>
              <w:top w:val="nil"/>
              <w:left w:val="nil"/>
              <w:bottom w:val="single" w:sz="4" w:space="0" w:color="F2F2F2"/>
              <w:right w:val="nil"/>
            </w:tcBorders>
            <w:shd w:val="clear" w:color="auto" w:fill="BDD6EE" w:themeFill="accent5" w:themeFillTint="66"/>
            <w:noWrap/>
            <w:vAlign w:val="center"/>
            <w:hideMark/>
          </w:tcPr>
          <w:p w14:paraId="7F9B083F" w14:textId="77777777" w:rsidR="00EF7664" w:rsidRPr="00C447CD" w:rsidRDefault="00EF7664" w:rsidP="00EF7664">
            <w:pPr>
              <w:jc w:val="center"/>
              <w:rPr>
                <w:rFonts w:ascii="Verdana" w:eastAsia="Times New Roman" w:hAnsi="Verdana" w:cs="Calibri"/>
                <w:sz w:val="16"/>
                <w:szCs w:val="16"/>
                <w:lang w:val="el-GR" w:eastAsia="el-GR"/>
              </w:rPr>
            </w:pPr>
            <w:r w:rsidRPr="00C447CD">
              <w:rPr>
                <w:rFonts w:ascii="Verdana" w:eastAsia="Times New Roman" w:hAnsi="Verdana" w:cs="Calibri"/>
                <w:sz w:val="16"/>
                <w:szCs w:val="16"/>
                <w:lang w:val="el-GR" w:eastAsia="el-GR"/>
              </w:rPr>
              <w:t>Ναι</w:t>
            </w:r>
          </w:p>
        </w:tc>
        <w:tc>
          <w:tcPr>
            <w:tcW w:w="1966" w:type="dxa"/>
            <w:tcBorders>
              <w:top w:val="nil"/>
              <w:left w:val="nil"/>
              <w:bottom w:val="single" w:sz="4" w:space="0" w:color="F2F2F2"/>
              <w:right w:val="nil"/>
            </w:tcBorders>
            <w:shd w:val="clear" w:color="auto" w:fill="BDD6EE" w:themeFill="accent5" w:themeFillTint="66"/>
            <w:vAlign w:val="center"/>
            <w:hideMark/>
          </w:tcPr>
          <w:p w14:paraId="79985B8F" w14:textId="77777777" w:rsidR="00EF7664" w:rsidRPr="00C447CD" w:rsidRDefault="00EF7664" w:rsidP="00EF7664">
            <w:pPr>
              <w:jc w:val="center"/>
              <w:rPr>
                <w:rFonts w:ascii="Verdana" w:eastAsia="Times New Roman" w:hAnsi="Verdana" w:cs="Calibri"/>
                <w:sz w:val="16"/>
                <w:szCs w:val="16"/>
                <w:lang w:val="el-GR" w:eastAsia="el-GR"/>
              </w:rPr>
            </w:pPr>
            <w:r w:rsidRPr="00C447CD">
              <w:rPr>
                <w:rFonts w:ascii="Verdana" w:eastAsia="Times New Roman" w:hAnsi="Verdana" w:cs="Calibri"/>
                <w:sz w:val="16"/>
                <w:szCs w:val="16"/>
                <w:lang w:val="el-GR" w:eastAsia="el-GR"/>
              </w:rPr>
              <w:t>Καζλάρης Ιωάννης</w:t>
            </w:r>
          </w:p>
        </w:tc>
        <w:tc>
          <w:tcPr>
            <w:tcW w:w="1984" w:type="dxa"/>
            <w:tcBorders>
              <w:top w:val="nil"/>
              <w:left w:val="nil"/>
              <w:bottom w:val="single" w:sz="4" w:space="0" w:color="F2F2F2"/>
              <w:right w:val="nil"/>
            </w:tcBorders>
            <w:shd w:val="clear" w:color="auto" w:fill="BDD6EE" w:themeFill="accent5" w:themeFillTint="66"/>
            <w:vAlign w:val="center"/>
            <w:hideMark/>
          </w:tcPr>
          <w:p w14:paraId="64FD74C2" w14:textId="77777777" w:rsidR="00EF7664" w:rsidRPr="00C447CD" w:rsidRDefault="00EF7664" w:rsidP="00EF7664">
            <w:pPr>
              <w:jc w:val="center"/>
              <w:rPr>
                <w:rFonts w:ascii="Verdana" w:eastAsia="Times New Roman" w:hAnsi="Verdana" w:cs="Calibri"/>
                <w:sz w:val="16"/>
                <w:szCs w:val="16"/>
                <w:lang w:val="el-GR" w:eastAsia="el-GR"/>
              </w:rPr>
            </w:pPr>
            <w:r w:rsidRPr="00C447CD">
              <w:rPr>
                <w:rFonts w:ascii="Verdana" w:eastAsia="Times New Roman" w:hAnsi="Verdana" w:cs="Calibri"/>
                <w:sz w:val="16"/>
                <w:szCs w:val="16"/>
                <w:lang w:val="el-GR" w:eastAsia="el-GR"/>
              </w:rPr>
              <w:t> </w:t>
            </w:r>
          </w:p>
        </w:tc>
      </w:tr>
      <w:tr w:rsidR="00EF7664" w:rsidRPr="00CF11EC" w14:paraId="31098585" w14:textId="77777777" w:rsidTr="00DD1319">
        <w:trPr>
          <w:trHeight w:val="711"/>
        </w:trPr>
        <w:tc>
          <w:tcPr>
            <w:tcW w:w="654" w:type="dxa"/>
            <w:tcBorders>
              <w:top w:val="nil"/>
              <w:left w:val="nil"/>
              <w:bottom w:val="single" w:sz="4" w:space="0" w:color="F2F2F2"/>
              <w:right w:val="nil"/>
            </w:tcBorders>
            <w:shd w:val="clear" w:color="auto" w:fill="BDD6EE" w:themeFill="accent5" w:themeFillTint="66"/>
            <w:noWrap/>
            <w:vAlign w:val="center"/>
            <w:hideMark/>
          </w:tcPr>
          <w:p w14:paraId="2A8F279D" w14:textId="77777777" w:rsidR="00EF7664" w:rsidRPr="00C447CD" w:rsidRDefault="00EF7664" w:rsidP="00EF7664">
            <w:pPr>
              <w:jc w:val="center"/>
              <w:rPr>
                <w:rFonts w:ascii="Verdana" w:eastAsia="Times New Roman" w:hAnsi="Verdana" w:cs="Calibri"/>
                <w:sz w:val="16"/>
                <w:szCs w:val="16"/>
                <w:lang w:val="el-GR" w:eastAsia="el-GR"/>
              </w:rPr>
            </w:pPr>
            <w:r w:rsidRPr="00C447CD">
              <w:rPr>
                <w:rFonts w:ascii="Verdana" w:eastAsia="Times New Roman" w:hAnsi="Verdana" w:cs="Calibri"/>
                <w:sz w:val="16"/>
                <w:szCs w:val="16"/>
                <w:lang w:val="el-GR" w:eastAsia="el-GR"/>
              </w:rPr>
              <w:lastRenderedPageBreak/>
              <w:t>11</w:t>
            </w:r>
          </w:p>
        </w:tc>
        <w:tc>
          <w:tcPr>
            <w:tcW w:w="4308" w:type="dxa"/>
            <w:tcBorders>
              <w:top w:val="nil"/>
              <w:left w:val="nil"/>
              <w:bottom w:val="single" w:sz="4" w:space="0" w:color="F2F2F2"/>
              <w:right w:val="nil"/>
            </w:tcBorders>
            <w:shd w:val="clear" w:color="auto" w:fill="BDD6EE" w:themeFill="accent5" w:themeFillTint="66"/>
            <w:vAlign w:val="center"/>
            <w:hideMark/>
          </w:tcPr>
          <w:p w14:paraId="50EF788B" w14:textId="77777777" w:rsidR="00EF7664" w:rsidRPr="00C447CD" w:rsidRDefault="00EF7664" w:rsidP="00EF7664">
            <w:pPr>
              <w:jc w:val="both"/>
              <w:rPr>
                <w:rFonts w:ascii="Verdana" w:eastAsia="Times New Roman" w:hAnsi="Verdana" w:cs="Calibri"/>
                <w:sz w:val="16"/>
                <w:szCs w:val="16"/>
                <w:lang w:val="el-GR" w:eastAsia="el-GR"/>
              </w:rPr>
            </w:pPr>
            <w:r w:rsidRPr="00C447CD">
              <w:rPr>
                <w:rFonts w:ascii="Verdana" w:eastAsia="Times New Roman" w:hAnsi="Verdana" w:cs="Calibri"/>
                <w:sz w:val="16"/>
                <w:szCs w:val="16"/>
                <w:lang w:val="el-GR" w:eastAsia="el-GR"/>
              </w:rPr>
              <w:t>Έλεγχος ότι τα διαπιστευτήρια που έχει εισάγει ο χρήστης υπάρχουν στην βάση δεδομένων (ταυτοποίηση)</w:t>
            </w:r>
          </w:p>
        </w:tc>
        <w:tc>
          <w:tcPr>
            <w:tcW w:w="709" w:type="dxa"/>
            <w:tcBorders>
              <w:top w:val="nil"/>
              <w:left w:val="nil"/>
              <w:bottom w:val="single" w:sz="4" w:space="0" w:color="F2F2F2"/>
              <w:right w:val="nil"/>
            </w:tcBorders>
            <w:shd w:val="clear" w:color="auto" w:fill="BDD6EE" w:themeFill="accent5" w:themeFillTint="66"/>
            <w:vAlign w:val="center"/>
            <w:hideMark/>
          </w:tcPr>
          <w:p w14:paraId="0DF0436B" w14:textId="77777777" w:rsidR="00EF7664" w:rsidRPr="00C447CD" w:rsidRDefault="00EF7664" w:rsidP="00EF7664">
            <w:pPr>
              <w:jc w:val="center"/>
              <w:rPr>
                <w:rFonts w:ascii="Verdana" w:eastAsia="Times New Roman" w:hAnsi="Verdana" w:cs="Calibri"/>
                <w:sz w:val="16"/>
                <w:szCs w:val="16"/>
                <w:lang w:val="el-GR" w:eastAsia="el-GR"/>
              </w:rPr>
            </w:pPr>
            <w:r w:rsidRPr="00C447CD">
              <w:rPr>
                <w:rFonts w:ascii="Verdana" w:eastAsia="Times New Roman" w:hAnsi="Verdana" w:cs="Calibri"/>
                <w:sz w:val="16"/>
                <w:szCs w:val="16"/>
                <w:lang w:val="el-GR" w:eastAsia="el-GR"/>
              </w:rPr>
              <w:t>3</w:t>
            </w:r>
          </w:p>
        </w:tc>
        <w:tc>
          <w:tcPr>
            <w:tcW w:w="1152" w:type="dxa"/>
            <w:tcBorders>
              <w:top w:val="nil"/>
              <w:left w:val="nil"/>
              <w:bottom w:val="single" w:sz="4" w:space="0" w:color="F2F2F2"/>
              <w:right w:val="nil"/>
            </w:tcBorders>
            <w:shd w:val="clear" w:color="auto" w:fill="BDD6EE" w:themeFill="accent5" w:themeFillTint="66"/>
            <w:noWrap/>
            <w:vAlign w:val="center"/>
            <w:hideMark/>
          </w:tcPr>
          <w:p w14:paraId="555707F5" w14:textId="77777777" w:rsidR="00EF7664" w:rsidRPr="00C447CD" w:rsidRDefault="00EF7664" w:rsidP="00EF7664">
            <w:pPr>
              <w:jc w:val="center"/>
              <w:rPr>
                <w:rFonts w:ascii="Verdana" w:eastAsia="Times New Roman" w:hAnsi="Verdana" w:cs="Calibri"/>
                <w:sz w:val="16"/>
                <w:szCs w:val="16"/>
                <w:lang w:val="el-GR" w:eastAsia="el-GR"/>
              </w:rPr>
            </w:pPr>
            <w:r w:rsidRPr="00C447CD">
              <w:rPr>
                <w:rFonts w:ascii="Verdana" w:eastAsia="Times New Roman" w:hAnsi="Verdana" w:cs="Calibri"/>
                <w:sz w:val="16"/>
                <w:szCs w:val="16"/>
                <w:lang w:val="el-GR" w:eastAsia="el-GR"/>
              </w:rPr>
              <w:t>Ναι</w:t>
            </w:r>
          </w:p>
        </w:tc>
        <w:tc>
          <w:tcPr>
            <w:tcW w:w="1966" w:type="dxa"/>
            <w:tcBorders>
              <w:top w:val="nil"/>
              <w:left w:val="nil"/>
              <w:bottom w:val="single" w:sz="4" w:space="0" w:color="F2F2F2"/>
              <w:right w:val="nil"/>
            </w:tcBorders>
            <w:shd w:val="clear" w:color="auto" w:fill="BDD6EE" w:themeFill="accent5" w:themeFillTint="66"/>
            <w:vAlign w:val="center"/>
            <w:hideMark/>
          </w:tcPr>
          <w:p w14:paraId="06D922AA" w14:textId="77777777" w:rsidR="00EF7664" w:rsidRPr="00C447CD" w:rsidRDefault="00EF7664" w:rsidP="00EF7664">
            <w:pPr>
              <w:jc w:val="center"/>
              <w:rPr>
                <w:rFonts w:ascii="Verdana" w:eastAsia="Times New Roman" w:hAnsi="Verdana" w:cs="Calibri"/>
                <w:sz w:val="16"/>
                <w:szCs w:val="16"/>
                <w:lang w:val="el-GR" w:eastAsia="el-GR"/>
              </w:rPr>
            </w:pPr>
            <w:r w:rsidRPr="00C447CD">
              <w:rPr>
                <w:rFonts w:ascii="Verdana" w:eastAsia="Times New Roman" w:hAnsi="Verdana" w:cs="Calibri"/>
                <w:sz w:val="16"/>
                <w:szCs w:val="16"/>
                <w:lang w:val="el-GR" w:eastAsia="el-GR"/>
              </w:rPr>
              <w:t>Καζλάρης Ιωάννης / Τασιός Χρυσόστομος</w:t>
            </w:r>
          </w:p>
        </w:tc>
        <w:tc>
          <w:tcPr>
            <w:tcW w:w="1984" w:type="dxa"/>
            <w:tcBorders>
              <w:top w:val="nil"/>
              <w:left w:val="nil"/>
              <w:bottom w:val="single" w:sz="4" w:space="0" w:color="F2F2F2"/>
              <w:right w:val="nil"/>
            </w:tcBorders>
            <w:shd w:val="clear" w:color="auto" w:fill="BDD6EE" w:themeFill="accent5" w:themeFillTint="66"/>
            <w:vAlign w:val="center"/>
          </w:tcPr>
          <w:p w14:paraId="5313935F" w14:textId="2D589FB2" w:rsidR="00EF7664" w:rsidRPr="00C447CD" w:rsidRDefault="00EF7664" w:rsidP="00EF7664">
            <w:pPr>
              <w:jc w:val="center"/>
              <w:rPr>
                <w:rFonts w:ascii="Verdana" w:eastAsia="Times New Roman" w:hAnsi="Verdana" w:cs="Calibri"/>
                <w:sz w:val="16"/>
                <w:szCs w:val="16"/>
                <w:lang w:val="el-GR" w:eastAsia="el-GR"/>
              </w:rPr>
            </w:pPr>
          </w:p>
        </w:tc>
      </w:tr>
      <w:tr w:rsidR="00EF7664" w:rsidRPr="00CF11EC" w14:paraId="5A12DC68" w14:textId="77777777" w:rsidTr="00DD1319">
        <w:trPr>
          <w:trHeight w:val="567"/>
        </w:trPr>
        <w:tc>
          <w:tcPr>
            <w:tcW w:w="654" w:type="dxa"/>
            <w:tcBorders>
              <w:top w:val="nil"/>
              <w:left w:val="nil"/>
              <w:bottom w:val="single" w:sz="4" w:space="0" w:color="F2F2F2"/>
              <w:right w:val="nil"/>
            </w:tcBorders>
            <w:shd w:val="clear" w:color="auto" w:fill="BDD6EE" w:themeFill="accent5" w:themeFillTint="66"/>
            <w:noWrap/>
            <w:vAlign w:val="center"/>
            <w:hideMark/>
          </w:tcPr>
          <w:p w14:paraId="55540945" w14:textId="77777777" w:rsidR="00EF7664" w:rsidRPr="00C447CD" w:rsidRDefault="00EF7664" w:rsidP="00EF7664">
            <w:pPr>
              <w:jc w:val="center"/>
              <w:rPr>
                <w:rFonts w:ascii="Verdana" w:eastAsia="Times New Roman" w:hAnsi="Verdana" w:cs="Calibri"/>
                <w:sz w:val="16"/>
                <w:szCs w:val="16"/>
                <w:lang w:val="el-GR" w:eastAsia="el-GR"/>
              </w:rPr>
            </w:pPr>
            <w:r w:rsidRPr="00C447CD">
              <w:rPr>
                <w:rFonts w:ascii="Verdana" w:eastAsia="Times New Roman" w:hAnsi="Verdana" w:cs="Calibri"/>
                <w:sz w:val="16"/>
                <w:szCs w:val="16"/>
                <w:lang w:val="el-GR" w:eastAsia="el-GR"/>
              </w:rPr>
              <w:t>12</w:t>
            </w:r>
          </w:p>
        </w:tc>
        <w:tc>
          <w:tcPr>
            <w:tcW w:w="4308" w:type="dxa"/>
            <w:tcBorders>
              <w:top w:val="nil"/>
              <w:left w:val="nil"/>
              <w:bottom w:val="single" w:sz="4" w:space="0" w:color="F2F2F2"/>
              <w:right w:val="nil"/>
            </w:tcBorders>
            <w:shd w:val="clear" w:color="auto" w:fill="BDD6EE" w:themeFill="accent5" w:themeFillTint="66"/>
            <w:vAlign w:val="center"/>
            <w:hideMark/>
          </w:tcPr>
          <w:p w14:paraId="13F480A0" w14:textId="77777777" w:rsidR="00EF7664" w:rsidRPr="00C447CD" w:rsidRDefault="00EF7664" w:rsidP="00EF7664">
            <w:pPr>
              <w:jc w:val="both"/>
              <w:rPr>
                <w:rFonts w:ascii="Verdana" w:eastAsia="Times New Roman" w:hAnsi="Verdana" w:cs="Calibri"/>
                <w:sz w:val="16"/>
                <w:szCs w:val="16"/>
                <w:lang w:val="el-GR" w:eastAsia="el-GR"/>
              </w:rPr>
            </w:pPr>
            <w:r w:rsidRPr="00C447CD">
              <w:rPr>
                <w:rFonts w:ascii="Verdana" w:eastAsia="Times New Roman" w:hAnsi="Verdana" w:cs="Calibri"/>
                <w:sz w:val="16"/>
                <w:szCs w:val="16"/>
                <w:lang w:val="el-GR" w:eastAsia="el-GR"/>
              </w:rPr>
              <w:t xml:space="preserve">Δημιουργία πίνακα (π.χ. </w:t>
            </w:r>
            <w:proofErr w:type="spellStart"/>
            <w:r w:rsidRPr="00C447CD">
              <w:rPr>
                <w:rFonts w:ascii="Verdana" w:eastAsia="Times New Roman" w:hAnsi="Verdana" w:cs="Calibri"/>
                <w:sz w:val="16"/>
                <w:szCs w:val="16"/>
                <w:lang w:val="el-GR" w:eastAsia="el-GR"/>
              </w:rPr>
              <w:t>Users</w:t>
            </w:r>
            <w:proofErr w:type="spellEnd"/>
            <w:r w:rsidRPr="00C447CD">
              <w:rPr>
                <w:rFonts w:ascii="Verdana" w:eastAsia="Times New Roman" w:hAnsi="Verdana" w:cs="Calibri"/>
                <w:sz w:val="16"/>
                <w:szCs w:val="16"/>
                <w:lang w:val="el-GR" w:eastAsia="el-GR"/>
              </w:rPr>
              <w:t>) με τα στοιχεία των χρηστών</w:t>
            </w:r>
          </w:p>
        </w:tc>
        <w:tc>
          <w:tcPr>
            <w:tcW w:w="709" w:type="dxa"/>
            <w:tcBorders>
              <w:top w:val="nil"/>
              <w:left w:val="nil"/>
              <w:bottom w:val="single" w:sz="4" w:space="0" w:color="F2F2F2"/>
              <w:right w:val="nil"/>
            </w:tcBorders>
            <w:shd w:val="clear" w:color="auto" w:fill="BDD6EE" w:themeFill="accent5" w:themeFillTint="66"/>
            <w:vAlign w:val="center"/>
            <w:hideMark/>
          </w:tcPr>
          <w:p w14:paraId="25F72476" w14:textId="77777777" w:rsidR="00EF7664" w:rsidRPr="00C447CD" w:rsidRDefault="00EF7664" w:rsidP="00EF7664">
            <w:pPr>
              <w:jc w:val="center"/>
              <w:rPr>
                <w:rFonts w:ascii="Verdana" w:eastAsia="Times New Roman" w:hAnsi="Verdana" w:cs="Calibri"/>
                <w:sz w:val="16"/>
                <w:szCs w:val="16"/>
                <w:lang w:val="el-GR" w:eastAsia="el-GR"/>
              </w:rPr>
            </w:pPr>
            <w:r w:rsidRPr="00C447CD">
              <w:rPr>
                <w:rFonts w:ascii="Verdana" w:eastAsia="Times New Roman" w:hAnsi="Verdana" w:cs="Calibri"/>
                <w:sz w:val="16"/>
                <w:szCs w:val="16"/>
                <w:lang w:val="el-GR" w:eastAsia="el-GR"/>
              </w:rPr>
              <w:t>5</w:t>
            </w:r>
          </w:p>
        </w:tc>
        <w:tc>
          <w:tcPr>
            <w:tcW w:w="1152" w:type="dxa"/>
            <w:tcBorders>
              <w:top w:val="nil"/>
              <w:left w:val="nil"/>
              <w:bottom w:val="single" w:sz="4" w:space="0" w:color="F2F2F2"/>
              <w:right w:val="nil"/>
            </w:tcBorders>
            <w:shd w:val="clear" w:color="auto" w:fill="BDD6EE" w:themeFill="accent5" w:themeFillTint="66"/>
            <w:noWrap/>
            <w:vAlign w:val="center"/>
            <w:hideMark/>
          </w:tcPr>
          <w:p w14:paraId="153E8E66" w14:textId="77777777" w:rsidR="00EF7664" w:rsidRPr="00C447CD" w:rsidRDefault="00EF7664" w:rsidP="00EF7664">
            <w:pPr>
              <w:jc w:val="center"/>
              <w:rPr>
                <w:rFonts w:ascii="Verdana" w:eastAsia="Times New Roman" w:hAnsi="Verdana" w:cs="Calibri"/>
                <w:sz w:val="16"/>
                <w:szCs w:val="16"/>
                <w:lang w:val="el-GR" w:eastAsia="el-GR"/>
              </w:rPr>
            </w:pPr>
            <w:r w:rsidRPr="00C447CD">
              <w:rPr>
                <w:rFonts w:ascii="Verdana" w:eastAsia="Times New Roman" w:hAnsi="Verdana" w:cs="Calibri"/>
                <w:sz w:val="16"/>
                <w:szCs w:val="16"/>
                <w:lang w:val="el-GR" w:eastAsia="el-GR"/>
              </w:rPr>
              <w:t>Ναι</w:t>
            </w:r>
          </w:p>
        </w:tc>
        <w:tc>
          <w:tcPr>
            <w:tcW w:w="1966" w:type="dxa"/>
            <w:tcBorders>
              <w:top w:val="nil"/>
              <w:left w:val="nil"/>
              <w:bottom w:val="single" w:sz="4" w:space="0" w:color="F2F2F2"/>
              <w:right w:val="nil"/>
            </w:tcBorders>
            <w:shd w:val="clear" w:color="auto" w:fill="BDD6EE" w:themeFill="accent5" w:themeFillTint="66"/>
            <w:vAlign w:val="center"/>
            <w:hideMark/>
          </w:tcPr>
          <w:p w14:paraId="1BE99621" w14:textId="77777777" w:rsidR="00EF7664" w:rsidRPr="00C447CD" w:rsidRDefault="00EF7664" w:rsidP="00EF7664">
            <w:pPr>
              <w:jc w:val="center"/>
              <w:rPr>
                <w:rFonts w:ascii="Verdana" w:eastAsia="Times New Roman" w:hAnsi="Verdana" w:cs="Calibri"/>
                <w:sz w:val="16"/>
                <w:szCs w:val="16"/>
                <w:lang w:val="el-GR" w:eastAsia="el-GR"/>
              </w:rPr>
            </w:pPr>
            <w:r w:rsidRPr="00C447CD">
              <w:rPr>
                <w:rFonts w:ascii="Verdana" w:eastAsia="Times New Roman" w:hAnsi="Verdana" w:cs="Calibri"/>
                <w:sz w:val="16"/>
                <w:szCs w:val="16"/>
                <w:lang w:val="el-GR" w:eastAsia="el-GR"/>
              </w:rPr>
              <w:t>Καζλάρης Ιωάννης / Τασιός Χρυσόστομος</w:t>
            </w:r>
          </w:p>
        </w:tc>
        <w:tc>
          <w:tcPr>
            <w:tcW w:w="1984" w:type="dxa"/>
            <w:tcBorders>
              <w:top w:val="nil"/>
              <w:left w:val="nil"/>
              <w:bottom w:val="single" w:sz="4" w:space="0" w:color="F2F2F2"/>
              <w:right w:val="nil"/>
            </w:tcBorders>
            <w:shd w:val="clear" w:color="auto" w:fill="BDD6EE" w:themeFill="accent5" w:themeFillTint="66"/>
            <w:vAlign w:val="center"/>
          </w:tcPr>
          <w:p w14:paraId="6B3136DE" w14:textId="3BF33C8B" w:rsidR="00EF7664" w:rsidRPr="00C447CD" w:rsidRDefault="00EF7664" w:rsidP="00EF7664">
            <w:pPr>
              <w:jc w:val="center"/>
              <w:rPr>
                <w:rFonts w:ascii="Verdana" w:eastAsia="Times New Roman" w:hAnsi="Verdana" w:cs="Calibri"/>
                <w:sz w:val="16"/>
                <w:szCs w:val="16"/>
                <w:lang w:val="el-GR" w:eastAsia="el-GR"/>
              </w:rPr>
            </w:pPr>
          </w:p>
        </w:tc>
      </w:tr>
      <w:tr w:rsidR="00EF7664" w:rsidRPr="00EF7664" w14:paraId="2F9B0843" w14:textId="77777777" w:rsidTr="00DD1319">
        <w:trPr>
          <w:trHeight w:val="570"/>
        </w:trPr>
        <w:tc>
          <w:tcPr>
            <w:tcW w:w="654" w:type="dxa"/>
            <w:tcBorders>
              <w:top w:val="nil"/>
              <w:left w:val="nil"/>
              <w:bottom w:val="single" w:sz="4" w:space="0" w:color="F2F2F2"/>
              <w:right w:val="nil"/>
            </w:tcBorders>
            <w:shd w:val="clear" w:color="auto" w:fill="BDD6EE" w:themeFill="accent5" w:themeFillTint="66"/>
            <w:noWrap/>
            <w:vAlign w:val="center"/>
            <w:hideMark/>
          </w:tcPr>
          <w:p w14:paraId="209E6211" w14:textId="77777777" w:rsidR="00EF7664" w:rsidRPr="00C447CD" w:rsidRDefault="00EF7664" w:rsidP="00EF7664">
            <w:pPr>
              <w:jc w:val="center"/>
              <w:rPr>
                <w:rFonts w:ascii="Verdana" w:eastAsia="Times New Roman" w:hAnsi="Verdana" w:cs="Calibri"/>
                <w:sz w:val="16"/>
                <w:szCs w:val="16"/>
                <w:lang w:val="el-GR" w:eastAsia="el-GR"/>
              </w:rPr>
            </w:pPr>
            <w:r w:rsidRPr="00C447CD">
              <w:rPr>
                <w:rFonts w:ascii="Verdana" w:eastAsia="Times New Roman" w:hAnsi="Verdana" w:cs="Calibri"/>
                <w:sz w:val="16"/>
                <w:szCs w:val="16"/>
                <w:lang w:val="el-GR" w:eastAsia="el-GR"/>
              </w:rPr>
              <w:t>13</w:t>
            </w:r>
          </w:p>
        </w:tc>
        <w:tc>
          <w:tcPr>
            <w:tcW w:w="4308" w:type="dxa"/>
            <w:tcBorders>
              <w:top w:val="nil"/>
              <w:left w:val="nil"/>
              <w:bottom w:val="single" w:sz="4" w:space="0" w:color="F2F2F2"/>
              <w:right w:val="nil"/>
            </w:tcBorders>
            <w:shd w:val="clear" w:color="auto" w:fill="BDD6EE" w:themeFill="accent5" w:themeFillTint="66"/>
            <w:vAlign w:val="center"/>
            <w:hideMark/>
          </w:tcPr>
          <w:p w14:paraId="7724E94F" w14:textId="77777777" w:rsidR="00EF7664" w:rsidRPr="00C447CD" w:rsidRDefault="00EF7664" w:rsidP="00EF7664">
            <w:pPr>
              <w:jc w:val="both"/>
              <w:rPr>
                <w:rFonts w:ascii="Verdana" w:eastAsia="Times New Roman" w:hAnsi="Verdana" w:cs="Calibri"/>
                <w:sz w:val="16"/>
                <w:szCs w:val="16"/>
                <w:lang w:val="el-GR" w:eastAsia="el-GR"/>
              </w:rPr>
            </w:pPr>
            <w:r w:rsidRPr="00C447CD">
              <w:rPr>
                <w:rFonts w:ascii="Verdana" w:eastAsia="Times New Roman" w:hAnsi="Verdana" w:cs="Calibri"/>
                <w:sz w:val="16"/>
                <w:szCs w:val="16"/>
                <w:lang w:val="el-GR" w:eastAsia="el-GR"/>
              </w:rPr>
              <w:t>Προσθήκη λειτουργικότητας απομνημόνευσης κωδικού</w:t>
            </w:r>
          </w:p>
        </w:tc>
        <w:tc>
          <w:tcPr>
            <w:tcW w:w="709" w:type="dxa"/>
            <w:tcBorders>
              <w:top w:val="nil"/>
              <w:left w:val="nil"/>
              <w:bottom w:val="single" w:sz="4" w:space="0" w:color="F2F2F2"/>
              <w:right w:val="nil"/>
            </w:tcBorders>
            <w:shd w:val="clear" w:color="auto" w:fill="BDD6EE" w:themeFill="accent5" w:themeFillTint="66"/>
            <w:vAlign w:val="center"/>
            <w:hideMark/>
          </w:tcPr>
          <w:p w14:paraId="5E17724F" w14:textId="77777777" w:rsidR="00EF7664" w:rsidRPr="00C447CD" w:rsidRDefault="00EF7664" w:rsidP="00EF7664">
            <w:pPr>
              <w:jc w:val="center"/>
              <w:rPr>
                <w:rFonts w:ascii="Verdana" w:eastAsia="Times New Roman" w:hAnsi="Verdana" w:cs="Calibri"/>
                <w:sz w:val="16"/>
                <w:szCs w:val="16"/>
                <w:lang w:val="el-GR" w:eastAsia="el-GR"/>
              </w:rPr>
            </w:pPr>
            <w:r w:rsidRPr="00C447CD">
              <w:rPr>
                <w:rFonts w:ascii="Verdana" w:eastAsia="Times New Roman" w:hAnsi="Verdana" w:cs="Calibri"/>
                <w:sz w:val="16"/>
                <w:szCs w:val="16"/>
                <w:lang w:val="el-GR" w:eastAsia="el-GR"/>
              </w:rPr>
              <w:t> </w:t>
            </w:r>
          </w:p>
        </w:tc>
        <w:tc>
          <w:tcPr>
            <w:tcW w:w="1152" w:type="dxa"/>
            <w:tcBorders>
              <w:top w:val="nil"/>
              <w:left w:val="nil"/>
              <w:bottom w:val="single" w:sz="4" w:space="0" w:color="F2F2F2"/>
              <w:right w:val="nil"/>
            </w:tcBorders>
            <w:shd w:val="clear" w:color="auto" w:fill="BDD6EE" w:themeFill="accent5" w:themeFillTint="66"/>
            <w:noWrap/>
            <w:vAlign w:val="center"/>
            <w:hideMark/>
          </w:tcPr>
          <w:p w14:paraId="44892F38" w14:textId="77777777" w:rsidR="00EF7664" w:rsidRPr="00C447CD" w:rsidRDefault="00EF7664" w:rsidP="00EF7664">
            <w:pPr>
              <w:jc w:val="center"/>
              <w:rPr>
                <w:rFonts w:ascii="Verdana" w:eastAsia="Times New Roman" w:hAnsi="Verdana" w:cs="Calibri"/>
                <w:sz w:val="16"/>
                <w:szCs w:val="16"/>
                <w:lang w:val="el-GR" w:eastAsia="el-GR"/>
              </w:rPr>
            </w:pPr>
            <w:r w:rsidRPr="00C447CD">
              <w:rPr>
                <w:rFonts w:ascii="Verdana" w:eastAsia="Times New Roman" w:hAnsi="Verdana" w:cs="Calibri"/>
                <w:sz w:val="16"/>
                <w:szCs w:val="16"/>
                <w:lang w:val="el-GR" w:eastAsia="el-GR"/>
              </w:rPr>
              <w:t>Όχι</w:t>
            </w:r>
          </w:p>
        </w:tc>
        <w:tc>
          <w:tcPr>
            <w:tcW w:w="1966" w:type="dxa"/>
            <w:tcBorders>
              <w:top w:val="nil"/>
              <w:left w:val="nil"/>
              <w:bottom w:val="single" w:sz="4" w:space="0" w:color="F2F2F2"/>
              <w:right w:val="nil"/>
            </w:tcBorders>
            <w:shd w:val="clear" w:color="auto" w:fill="BDD6EE" w:themeFill="accent5" w:themeFillTint="66"/>
            <w:vAlign w:val="center"/>
            <w:hideMark/>
          </w:tcPr>
          <w:p w14:paraId="5DE54E1C" w14:textId="77777777" w:rsidR="00EF7664" w:rsidRPr="00C447CD" w:rsidRDefault="00EF7664" w:rsidP="00EF7664">
            <w:pPr>
              <w:jc w:val="center"/>
              <w:rPr>
                <w:rFonts w:ascii="Verdana" w:eastAsia="Times New Roman" w:hAnsi="Verdana" w:cs="Calibri"/>
                <w:sz w:val="16"/>
                <w:szCs w:val="16"/>
                <w:lang w:val="el-GR" w:eastAsia="el-GR"/>
              </w:rPr>
            </w:pPr>
            <w:r w:rsidRPr="00C447CD">
              <w:rPr>
                <w:rFonts w:ascii="Verdana" w:eastAsia="Times New Roman" w:hAnsi="Verdana" w:cs="Calibri"/>
                <w:sz w:val="16"/>
                <w:szCs w:val="16"/>
                <w:lang w:val="el-GR" w:eastAsia="el-GR"/>
              </w:rPr>
              <w:t>Καζλάρης Ιωάννης</w:t>
            </w:r>
          </w:p>
        </w:tc>
        <w:tc>
          <w:tcPr>
            <w:tcW w:w="1984" w:type="dxa"/>
            <w:tcBorders>
              <w:top w:val="nil"/>
              <w:left w:val="nil"/>
              <w:bottom w:val="single" w:sz="4" w:space="0" w:color="F2F2F2"/>
              <w:right w:val="nil"/>
            </w:tcBorders>
            <w:shd w:val="clear" w:color="auto" w:fill="BDD6EE" w:themeFill="accent5" w:themeFillTint="66"/>
            <w:vAlign w:val="center"/>
          </w:tcPr>
          <w:p w14:paraId="40F26F0C" w14:textId="19EA21AD" w:rsidR="00EF7664" w:rsidRPr="00C447CD" w:rsidRDefault="00EF7664" w:rsidP="00EF7664">
            <w:pPr>
              <w:jc w:val="center"/>
              <w:rPr>
                <w:rFonts w:ascii="Verdana" w:eastAsia="Times New Roman" w:hAnsi="Verdana" w:cs="Calibri"/>
                <w:sz w:val="16"/>
                <w:szCs w:val="16"/>
                <w:lang w:val="el-GR" w:eastAsia="el-GR"/>
              </w:rPr>
            </w:pPr>
          </w:p>
        </w:tc>
      </w:tr>
      <w:tr w:rsidR="00EF7664" w:rsidRPr="00EF7664" w14:paraId="485C2148" w14:textId="77777777" w:rsidTr="00DD1319">
        <w:trPr>
          <w:trHeight w:val="550"/>
        </w:trPr>
        <w:tc>
          <w:tcPr>
            <w:tcW w:w="654" w:type="dxa"/>
            <w:tcBorders>
              <w:top w:val="nil"/>
              <w:left w:val="nil"/>
              <w:bottom w:val="single" w:sz="4" w:space="0" w:color="F2F2F2"/>
              <w:right w:val="nil"/>
            </w:tcBorders>
            <w:shd w:val="clear" w:color="auto" w:fill="BDD6EE" w:themeFill="accent5" w:themeFillTint="66"/>
            <w:noWrap/>
            <w:vAlign w:val="center"/>
            <w:hideMark/>
          </w:tcPr>
          <w:p w14:paraId="6998B134" w14:textId="77777777" w:rsidR="00EF7664" w:rsidRPr="00C447CD" w:rsidRDefault="00EF7664" w:rsidP="00EF7664">
            <w:pPr>
              <w:jc w:val="center"/>
              <w:rPr>
                <w:rFonts w:ascii="Verdana" w:eastAsia="Times New Roman" w:hAnsi="Verdana" w:cs="Calibri"/>
                <w:sz w:val="16"/>
                <w:szCs w:val="16"/>
                <w:lang w:val="el-GR" w:eastAsia="el-GR"/>
              </w:rPr>
            </w:pPr>
            <w:r w:rsidRPr="00C447CD">
              <w:rPr>
                <w:rFonts w:ascii="Verdana" w:eastAsia="Times New Roman" w:hAnsi="Verdana" w:cs="Calibri"/>
                <w:sz w:val="16"/>
                <w:szCs w:val="16"/>
                <w:lang w:val="el-GR" w:eastAsia="el-GR"/>
              </w:rPr>
              <w:t>14</w:t>
            </w:r>
          </w:p>
        </w:tc>
        <w:tc>
          <w:tcPr>
            <w:tcW w:w="4308" w:type="dxa"/>
            <w:tcBorders>
              <w:top w:val="nil"/>
              <w:left w:val="nil"/>
              <w:bottom w:val="single" w:sz="4" w:space="0" w:color="F2F2F2"/>
              <w:right w:val="nil"/>
            </w:tcBorders>
            <w:shd w:val="clear" w:color="auto" w:fill="BDD6EE" w:themeFill="accent5" w:themeFillTint="66"/>
            <w:vAlign w:val="center"/>
            <w:hideMark/>
          </w:tcPr>
          <w:p w14:paraId="21D300F1" w14:textId="77777777" w:rsidR="00EF7664" w:rsidRPr="00C447CD" w:rsidRDefault="00EF7664" w:rsidP="00EF7664">
            <w:pPr>
              <w:jc w:val="both"/>
              <w:rPr>
                <w:rFonts w:ascii="Verdana" w:eastAsia="Times New Roman" w:hAnsi="Verdana" w:cs="Calibri"/>
                <w:sz w:val="16"/>
                <w:szCs w:val="16"/>
                <w:lang w:val="el-GR" w:eastAsia="el-GR"/>
              </w:rPr>
            </w:pPr>
            <w:r w:rsidRPr="00C447CD">
              <w:rPr>
                <w:rFonts w:ascii="Verdana" w:eastAsia="Times New Roman" w:hAnsi="Verdana" w:cs="Calibri"/>
                <w:sz w:val="16"/>
                <w:szCs w:val="16"/>
                <w:lang w:val="el-GR" w:eastAsia="el-GR"/>
              </w:rPr>
              <w:t>Προσθήκη λειτουργικότητας εξόδου του χρήστη</w:t>
            </w:r>
          </w:p>
        </w:tc>
        <w:tc>
          <w:tcPr>
            <w:tcW w:w="709" w:type="dxa"/>
            <w:tcBorders>
              <w:top w:val="nil"/>
              <w:left w:val="nil"/>
              <w:bottom w:val="single" w:sz="4" w:space="0" w:color="F2F2F2"/>
              <w:right w:val="nil"/>
            </w:tcBorders>
            <w:shd w:val="clear" w:color="auto" w:fill="BDD6EE" w:themeFill="accent5" w:themeFillTint="66"/>
            <w:vAlign w:val="center"/>
            <w:hideMark/>
          </w:tcPr>
          <w:p w14:paraId="36D7EA5A" w14:textId="77777777" w:rsidR="00EF7664" w:rsidRPr="00C447CD" w:rsidRDefault="00EF7664" w:rsidP="00EF7664">
            <w:pPr>
              <w:jc w:val="center"/>
              <w:rPr>
                <w:rFonts w:ascii="Verdana" w:eastAsia="Times New Roman" w:hAnsi="Verdana" w:cs="Calibri"/>
                <w:sz w:val="16"/>
                <w:szCs w:val="16"/>
                <w:lang w:val="el-GR" w:eastAsia="el-GR"/>
              </w:rPr>
            </w:pPr>
            <w:r w:rsidRPr="00C447CD">
              <w:rPr>
                <w:rFonts w:ascii="Verdana" w:eastAsia="Times New Roman" w:hAnsi="Verdana" w:cs="Calibri"/>
                <w:sz w:val="16"/>
                <w:szCs w:val="16"/>
                <w:lang w:val="el-GR" w:eastAsia="el-GR"/>
              </w:rPr>
              <w:t> </w:t>
            </w:r>
          </w:p>
        </w:tc>
        <w:tc>
          <w:tcPr>
            <w:tcW w:w="1152" w:type="dxa"/>
            <w:tcBorders>
              <w:top w:val="nil"/>
              <w:left w:val="nil"/>
              <w:bottom w:val="single" w:sz="4" w:space="0" w:color="F2F2F2"/>
              <w:right w:val="nil"/>
            </w:tcBorders>
            <w:shd w:val="clear" w:color="auto" w:fill="BDD6EE" w:themeFill="accent5" w:themeFillTint="66"/>
            <w:noWrap/>
            <w:vAlign w:val="center"/>
            <w:hideMark/>
          </w:tcPr>
          <w:p w14:paraId="14465F81" w14:textId="77777777" w:rsidR="00EF7664" w:rsidRPr="00C447CD" w:rsidRDefault="00EF7664" w:rsidP="00EF7664">
            <w:pPr>
              <w:jc w:val="center"/>
              <w:rPr>
                <w:rFonts w:ascii="Verdana" w:eastAsia="Times New Roman" w:hAnsi="Verdana" w:cs="Calibri"/>
                <w:sz w:val="16"/>
                <w:szCs w:val="16"/>
                <w:lang w:val="el-GR" w:eastAsia="el-GR"/>
              </w:rPr>
            </w:pPr>
            <w:r w:rsidRPr="00C447CD">
              <w:rPr>
                <w:rFonts w:ascii="Verdana" w:eastAsia="Times New Roman" w:hAnsi="Verdana" w:cs="Calibri"/>
                <w:sz w:val="16"/>
                <w:szCs w:val="16"/>
                <w:lang w:val="el-GR" w:eastAsia="el-GR"/>
              </w:rPr>
              <w:t>Όχι</w:t>
            </w:r>
          </w:p>
        </w:tc>
        <w:tc>
          <w:tcPr>
            <w:tcW w:w="1966" w:type="dxa"/>
            <w:tcBorders>
              <w:top w:val="nil"/>
              <w:left w:val="nil"/>
              <w:bottom w:val="single" w:sz="4" w:space="0" w:color="F2F2F2"/>
              <w:right w:val="nil"/>
            </w:tcBorders>
            <w:shd w:val="clear" w:color="auto" w:fill="BDD6EE" w:themeFill="accent5" w:themeFillTint="66"/>
            <w:vAlign w:val="center"/>
            <w:hideMark/>
          </w:tcPr>
          <w:p w14:paraId="6ACAA569" w14:textId="77777777" w:rsidR="00EF7664" w:rsidRPr="00C447CD" w:rsidRDefault="00EF7664" w:rsidP="00EF7664">
            <w:pPr>
              <w:jc w:val="center"/>
              <w:rPr>
                <w:rFonts w:ascii="Verdana" w:eastAsia="Times New Roman" w:hAnsi="Verdana" w:cs="Calibri"/>
                <w:sz w:val="16"/>
                <w:szCs w:val="16"/>
                <w:lang w:val="el-GR" w:eastAsia="el-GR"/>
              </w:rPr>
            </w:pPr>
            <w:r w:rsidRPr="00C447CD">
              <w:rPr>
                <w:rFonts w:ascii="Verdana" w:eastAsia="Times New Roman" w:hAnsi="Verdana" w:cs="Calibri"/>
                <w:sz w:val="16"/>
                <w:szCs w:val="16"/>
                <w:lang w:val="el-GR" w:eastAsia="el-GR"/>
              </w:rPr>
              <w:t>Καζλάρης Ιωάννης / Τασιός Χρυσόστομος</w:t>
            </w:r>
          </w:p>
        </w:tc>
        <w:tc>
          <w:tcPr>
            <w:tcW w:w="1984" w:type="dxa"/>
            <w:tcBorders>
              <w:top w:val="nil"/>
              <w:left w:val="nil"/>
              <w:bottom w:val="single" w:sz="4" w:space="0" w:color="F2F2F2"/>
              <w:right w:val="nil"/>
            </w:tcBorders>
            <w:shd w:val="clear" w:color="auto" w:fill="BDD6EE" w:themeFill="accent5" w:themeFillTint="66"/>
            <w:vAlign w:val="center"/>
            <w:hideMark/>
          </w:tcPr>
          <w:p w14:paraId="7B38AD45" w14:textId="77777777" w:rsidR="00EF7664" w:rsidRPr="00C447CD" w:rsidRDefault="00EF7664" w:rsidP="00EF7664">
            <w:pPr>
              <w:jc w:val="center"/>
              <w:rPr>
                <w:rFonts w:ascii="Verdana" w:eastAsia="Times New Roman" w:hAnsi="Verdana" w:cs="Calibri"/>
                <w:sz w:val="16"/>
                <w:szCs w:val="16"/>
                <w:lang w:val="el-GR" w:eastAsia="el-GR"/>
              </w:rPr>
            </w:pPr>
            <w:r w:rsidRPr="00C447CD">
              <w:rPr>
                <w:rFonts w:ascii="Verdana" w:eastAsia="Times New Roman" w:hAnsi="Verdana" w:cs="Calibri"/>
                <w:sz w:val="16"/>
                <w:szCs w:val="16"/>
                <w:lang w:val="el-GR" w:eastAsia="el-GR"/>
              </w:rPr>
              <w:t> </w:t>
            </w:r>
          </w:p>
        </w:tc>
      </w:tr>
      <w:tr w:rsidR="00EF7664" w:rsidRPr="00CF11EC" w14:paraId="460765CD" w14:textId="77777777" w:rsidTr="00DD1319">
        <w:trPr>
          <w:trHeight w:val="832"/>
        </w:trPr>
        <w:tc>
          <w:tcPr>
            <w:tcW w:w="654" w:type="dxa"/>
            <w:tcBorders>
              <w:top w:val="nil"/>
              <w:left w:val="nil"/>
              <w:bottom w:val="single" w:sz="4" w:space="0" w:color="F2F2F2"/>
              <w:right w:val="nil"/>
            </w:tcBorders>
            <w:shd w:val="clear" w:color="auto" w:fill="BDD6EE" w:themeFill="accent5" w:themeFillTint="66"/>
            <w:noWrap/>
            <w:vAlign w:val="center"/>
            <w:hideMark/>
          </w:tcPr>
          <w:p w14:paraId="1175B2AE" w14:textId="77777777" w:rsidR="00EF7664" w:rsidRPr="00C447CD" w:rsidRDefault="00EF7664" w:rsidP="00EF7664">
            <w:pPr>
              <w:jc w:val="center"/>
              <w:rPr>
                <w:rFonts w:ascii="Verdana" w:eastAsia="Times New Roman" w:hAnsi="Verdana" w:cs="Calibri"/>
                <w:sz w:val="16"/>
                <w:szCs w:val="16"/>
                <w:lang w:val="el-GR" w:eastAsia="el-GR"/>
              </w:rPr>
            </w:pPr>
            <w:r w:rsidRPr="00C447CD">
              <w:rPr>
                <w:rFonts w:ascii="Verdana" w:eastAsia="Times New Roman" w:hAnsi="Verdana" w:cs="Calibri"/>
                <w:sz w:val="16"/>
                <w:szCs w:val="16"/>
                <w:lang w:val="el-GR" w:eastAsia="el-GR"/>
              </w:rPr>
              <w:t>15</w:t>
            </w:r>
          </w:p>
        </w:tc>
        <w:tc>
          <w:tcPr>
            <w:tcW w:w="4308" w:type="dxa"/>
            <w:tcBorders>
              <w:top w:val="nil"/>
              <w:left w:val="nil"/>
              <w:bottom w:val="single" w:sz="4" w:space="0" w:color="F2F2F2"/>
              <w:right w:val="nil"/>
            </w:tcBorders>
            <w:shd w:val="clear" w:color="auto" w:fill="BDD6EE" w:themeFill="accent5" w:themeFillTint="66"/>
            <w:vAlign w:val="center"/>
            <w:hideMark/>
          </w:tcPr>
          <w:p w14:paraId="6B5489C9" w14:textId="77777777" w:rsidR="00EF7664" w:rsidRPr="00C447CD" w:rsidRDefault="00EF7664" w:rsidP="00EF7664">
            <w:pPr>
              <w:jc w:val="both"/>
              <w:rPr>
                <w:rFonts w:ascii="Verdana" w:eastAsia="Times New Roman" w:hAnsi="Verdana" w:cs="Calibri"/>
                <w:sz w:val="16"/>
                <w:szCs w:val="16"/>
                <w:lang w:val="el-GR" w:eastAsia="el-GR"/>
              </w:rPr>
            </w:pPr>
            <w:r w:rsidRPr="00C447CD">
              <w:rPr>
                <w:rFonts w:ascii="Verdana" w:eastAsia="Times New Roman" w:hAnsi="Verdana" w:cs="Calibri"/>
                <w:sz w:val="16"/>
                <w:szCs w:val="16"/>
                <w:lang w:val="el-GR" w:eastAsia="el-GR"/>
              </w:rPr>
              <w:t xml:space="preserve">Έλεγχος επικοινωνίας </w:t>
            </w:r>
            <w:proofErr w:type="spellStart"/>
            <w:r w:rsidRPr="00C447CD">
              <w:rPr>
                <w:rFonts w:ascii="Verdana" w:eastAsia="Times New Roman" w:hAnsi="Verdana" w:cs="Calibri"/>
                <w:sz w:val="16"/>
                <w:szCs w:val="16"/>
                <w:lang w:val="el-GR" w:eastAsia="el-GR"/>
              </w:rPr>
              <w:t>front-end</w:t>
            </w:r>
            <w:proofErr w:type="spellEnd"/>
            <w:r w:rsidRPr="00C447CD">
              <w:rPr>
                <w:rFonts w:ascii="Verdana" w:eastAsia="Times New Roman" w:hAnsi="Verdana" w:cs="Calibri"/>
                <w:sz w:val="16"/>
                <w:szCs w:val="16"/>
                <w:lang w:val="el-GR" w:eastAsia="el-GR"/>
              </w:rPr>
              <w:t xml:space="preserve"> με back-</w:t>
            </w:r>
            <w:proofErr w:type="spellStart"/>
            <w:r w:rsidRPr="00C447CD">
              <w:rPr>
                <w:rFonts w:ascii="Verdana" w:eastAsia="Times New Roman" w:hAnsi="Verdana" w:cs="Calibri"/>
                <w:sz w:val="16"/>
                <w:szCs w:val="16"/>
                <w:lang w:val="el-GR" w:eastAsia="el-GR"/>
              </w:rPr>
              <w:t>end</w:t>
            </w:r>
            <w:proofErr w:type="spellEnd"/>
            <w:r w:rsidRPr="00C447CD">
              <w:rPr>
                <w:rFonts w:ascii="Verdana" w:eastAsia="Times New Roman" w:hAnsi="Verdana" w:cs="Calibri"/>
                <w:sz w:val="16"/>
                <w:szCs w:val="16"/>
                <w:lang w:val="el-GR" w:eastAsia="el-GR"/>
              </w:rPr>
              <w:t xml:space="preserve">. H Επικοινωνία με τον </w:t>
            </w:r>
            <w:proofErr w:type="spellStart"/>
            <w:r w:rsidRPr="00C447CD">
              <w:rPr>
                <w:rFonts w:ascii="Verdana" w:eastAsia="Times New Roman" w:hAnsi="Verdana" w:cs="Calibri"/>
                <w:sz w:val="16"/>
                <w:szCs w:val="16"/>
                <w:lang w:val="el-GR" w:eastAsia="el-GR"/>
              </w:rPr>
              <w:t>database</w:t>
            </w:r>
            <w:proofErr w:type="spellEnd"/>
            <w:r w:rsidRPr="00C447CD">
              <w:rPr>
                <w:rFonts w:ascii="Verdana" w:eastAsia="Times New Roman" w:hAnsi="Verdana" w:cs="Calibri"/>
                <w:sz w:val="16"/>
                <w:szCs w:val="16"/>
                <w:lang w:val="el-GR" w:eastAsia="el-GR"/>
              </w:rPr>
              <w:t xml:space="preserve"> </w:t>
            </w:r>
            <w:proofErr w:type="spellStart"/>
            <w:r w:rsidRPr="00C447CD">
              <w:rPr>
                <w:rFonts w:ascii="Verdana" w:eastAsia="Times New Roman" w:hAnsi="Verdana" w:cs="Calibri"/>
                <w:sz w:val="16"/>
                <w:szCs w:val="16"/>
                <w:lang w:val="el-GR" w:eastAsia="el-GR"/>
              </w:rPr>
              <w:t>server</w:t>
            </w:r>
            <w:proofErr w:type="spellEnd"/>
            <w:r w:rsidRPr="00C447CD">
              <w:rPr>
                <w:rFonts w:ascii="Verdana" w:eastAsia="Times New Roman" w:hAnsi="Verdana" w:cs="Calibri"/>
                <w:sz w:val="16"/>
                <w:szCs w:val="16"/>
                <w:lang w:val="el-GR" w:eastAsia="el-GR"/>
              </w:rPr>
              <w:t xml:space="preserve"> του Τμήματος θα </w:t>
            </w:r>
            <w:proofErr w:type="spellStart"/>
            <w:r w:rsidRPr="00C447CD">
              <w:rPr>
                <w:rFonts w:ascii="Verdana" w:eastAsia="Times New Roman" w:hAnsi="Verdana" w:cs="Calibri"/>
                <w:sz w:val="16"/>
                <w:szCs w:val="16"/>
                <w:lang w:val="el-GR" w:eastAsia="el-GR"/>
              </w:rPr>
              <w:t>πραγματοποιήται</w:t>
            </w:r>
            <w:proofErr w:type="spellEnd"/>
            <w:r w:rsidRPr="00C447CD">
              <w:rPr>
                <w:rFonts w:ascii="Verdana" w:eastAsia="Times New Roman" w:hAnsi="Verdana" w:cs="Calibri"/>
                <w:sz w:val="16"/>
                <w:szCs w:val="16"/>
                <w:lang w:val="el-GR" w:eastAsia="el-GR"/>
              </w:rPr>
              <w:t xml:space="preserve"> μέσω του αρχείου </w:t>
            </w:r>
            <w:proofErr w:type="spellStart"/>
            <w:r w:rsidRPr="00C447CD">
              <w:rPr>
                <w:rFonts w:ascii="Verdana" w:eastAsia="Times New Roman" w:hAnsi="Verdana" w:cs="Calibri"/>
                <w:sz w:val="16"/>
                <w:szCs w:val="16"/>
                <w:lang w:val="el-GR" w:eastAsia="el-GR"/>
              </w:rPr>
              <w:t>socket</w:t>
            </w:r>
            <w:proofErr w:type="spellEnd"/>
            <w:r w:rsidRPr="00C447CD">
              <w:rPr>
                <w:rFonts w:ascii="Verdana" w:eastAsia="Times New Roman" w:hAnsi="Verdana" w:cs="Calibri"/>
                <w:sz w:val="16"/>
                <w:szCs w:val="16"/>
                <w:lang w:val="el-GR" w:eastAsia="el-GR"/>
              </w:rPr>
              <w:t>.</w:t>
            </w:r>
          </w:p>
        </w:tc>
        <w:tc>
          <w:tcPr>
            <w:tcW w:w="709" w:type="dxa"/>
            <w:tcBorders>
              <w:top w:val="nil"/>
              <w:left w:val="nil"/>
              <w:bottom w:val="single" w:sz="4" w:space="0" w:color="F2F2F2"/>
              <w:right w:val="nil"/>
            </w:tcBorders>
            <w:shd w:val="clear" w:color="auto" w:fill="BDD6EE" w:themeFill="accent5" w:themeFillTint="66"/>
            <w:vAlign w:val="center"/>
            <w:hideMark/>
          </w:tcPr>
          <w:p w14:paraId="2536D64A" w14:textId="77777777" w:rsidR="00EF7664" w:rsidRPr="00C447CD" w:rsidRDefault="00EF7664" w:rsidP="00EF7664">
            <w:pPr>
              <w:jc w:val="center"/>
              <w:rPr>
                <w:rFonts w:ascii="Verdana" w:eastAsia="Times New Roman" w:hAnsi="Verdana" w:cs="Calibri"/>
                <w:sz w:val="16"/>
                <w:szCs w:val="16"/>
                <w:lang w:val="el-GR" w:eastAsia="el-GR"/>
              </w:rPr>
            </w:pPr>
            <w:r w:rsidRPr="00C447CD">
              <w:rPr>
                <w:rFonts w:ascii="Verdana" w:eastAsia="Times New Roman" w:hAnsi="Verdana" w:cs="Calibri"/>
                <w:sz w:val="16"/>
                <w:szCs w:val="16"/>
                <w:lang w:val="el-GR" w:eastAsia="el-GR"/>
              </w:rPr>
              <w:t>2</w:t>
            </w:r>
          </w:p>
        </w:tc>
        <w:tc>
          <w:tcPr>
            <w:tcW w:w="1152" w:type="dxa"/>
            <w:tcBorders>
              <w:top w:val="nil"/>
              <w:left w:val="nil"/>
              <w:bottom w:val="single" w:sz="4" w:space="0" w:color="F2F2F2"/>
              <w:right w:val="nil"/>
            </w:tcBorders>
            <w:shd w:val="clear" w:color="auto" w:fill="BDD6EE" w:themeFill="accent5" w:themeFillTint="66"/>
            <w:noWrap/>
            <w:vAlign w:val="center"/>
            <w:hideMark/>
          </w:tcPr>
          <w:p w14:paraId="43C78882" w14:textId="77777777" w:rsidR="00EF7664" w:rsidRPr="00C447CD" w:rsidRDefault="00EF7664" w:rsidP="00EF7664">
            <w:pPr>
              <w:jc w:val="center"/>
              <w:rPr>
                <w:rFonts w:ascii="Verdana" w:eastAsia="Times New Roman" w:hAnsi="Verdana" w:cs="Calibri"/>
                <w:sz w:val="16"/>
                <w:szCs w:val="16"/>
                <w:lang w:val="el-GR" w:eastAsia="el-GR"/>
              </w:rPr>
            </w:pPr>
            <w:r w:rsidRPr="00C447CD">
              <w:rPr>
                <w:rFonts w:ascii="Verdana" w:eastAsia="Times New Roman" w:hAnsi="Verdana" w:cs="Calibri"/>
                <w:sz w:val="16"/>
                <w:szCs w:val="16"/>
                <w:lang w:val="el-GR" w:eastAsia="el-GR"/>
              </w:rPr>
              <w:t>Ναι</w:t>
            </w:r>
          </w:p>
        </w:tc>
        <w:tc>
          <w:tcPr>
            <w:tcW w:w="1966" w:type="dxa"/>
            <w:tcBorders>
              <w:top w:val="nil"/>
              <w:left w:val="nil"/>
              <w:bottom w:val="single" w:sz="4" w:space="0" w:color="F2F2F2"/>
              <w:right w:val="nil"/>
            </w:tcBorders>
            <w:shd w:val="clear" w:color="auto" w:fill="BDD6EE" w:themeFill="accent5" w:themeFillTint="66"/>
            <w:vAlign w:val="center"/>
            <w:hideMark/>
          </w:tcPr>
          <w:p w14:paraId="58CCC2D5" w14:textId="77777777" w:rsidR="00EF7664" w:rsidRPr="00C447CD" w:rsidRDefault="00EF7664" w:rsidP="00EF7664">
            <w:pPr>
              <w:jc w:val="center"/>
              <w:rPr>
                <w:rFonts w:ascii="Verdana" w:eastAsia="Times New Roman" w:hAnsi="Verdana" w:cs="Calibri"/>
                <w:sz w:val="16"/>
                <w:szCs w:val="16"/>
                <w:lang w:val="el-GR" w:eastAsia="el-GR"/>
              </w:rPr>
            </w:pPr>
            <w:r w:rsidRPr="00C447CD">
              <w:rPr>
                <w:rFonts w:ascii="Verdana" w:eastAsia="Times New Roman" w:hAnsi="Verdana" w:cs="Calibri"/>
                <w:sz w:val="16"/>
                <w:szCs w:val="16"/>
                <w:lang w:val="el-GR" w:eastAsia="el-GR"/>
              </w:rPr>
              <w:t>Τασιός Χρυσόστομος / Παναγιωτίδης Ιωάννης</w:t>
            </w:r>
          </w:p>
        </w:tc>
        <w:tc>
          <w:tcPr>
            <w:tcW w:w="1984" w:type="dxa"/>
            <w:tcBorders>
              <w:top w:val="nil"/>
              <w:left w:val="nil"/>
              <w:bottom w:val="single" w:sz="4" w:space="0" w:color="F2F2F2"/>
              <w:right w:val="nil"/>
            </w:tcBorders>
            <w:shd w:val="clear" w:color="auto" w:fill="BDD6EE" w:themeFill="accent5" w:themeFillTint="66"/>
            <w:vAlign w:val="center"/>
          </w:tcPr>
          <w:p w14:paraId="425B5CE4" w14:textId="7D6661E8" w:rsidR="00EF7664" w:rsidRPr="00C447CD" w:rsidRDefault="00EF7664" w:rsidP="00EF7664">
            <w:pPr>
              <w:jc w:val="center"/>
              <w:rPr>
                <w:rFonts w:ascii="Verdana" w:eastAsia="Times New Roman" w:hAnsi="Verdana" w:cs="Calibri"/>
                <w:sz w:val="16"/>
                <w:szCs w:val="16"/>
                <w:lang w:val="el-GR" w:eastAsia="el-GR"/>
              </w:rPr>
            </w:pPr>
          </w:p>
        </w:tc>
      </w:tr>
      <w:tr w:rsidR="00EF7664" w:rsidRPr="00EF7664" w14:paraId="18F31E75" w14:textId="77777777" w:rsidTr="00DD1319">
        <w:trPr>
          <w:trHeight w:val="1529"/>
        </w:trPr>
        <w:tc>
          <w:tcPr>
            <w:tcW w:w="654" w:type="dxa"/>
            <w:tcBorders>
              <w:top w:val="nil"/>
              <w:left w:val="nil"/>
              <w:bottom w:val="single" w:sz="4" w:space="0" w:color="F2F2F2"/>
              <w:right w:val="nil"/>
            </w:tcBorders>
            <w:shd w:val="clear" w:color="auto" w:fill="BDD6EE" w:themeFill="accent5" w:themeFillTint="66"/>
            <w:noWrap/>
            <w:vAlign w:val="center"/>
            <w:hideMark/>
          </w:tcPr>
          <w:p w14:paraId="24D9548C" w14:textId="77777777" w:rsidR="00EF7664" w:rsidRPr="00C447CD" w:rsidRDefault="00EF7664" w:rsidP="00EF7664">
            <w:pPr>
              <w:jc w:val="center"/>
              <w:rPr>
                <w:rFonts w:ascii="Verdana" w:eastAsia="Times New Roman" w:hAnsi="Verdana" w:cs="Calibri"/>
                <w:sz w:val="16"/>
                <w:szCs w:val="16"/>
                <w:lang w:val="el-GR" w:eastAsia="el-GR"/>
              </w:rPr>
            </w:pPr>
            <w:r w:rsidRPr="00C447CD">
              <w:rPr>
                <w:rFonts w:ascii="Verdana" w:eastAsia="Times New Roman" w:hAnsi="Verdana" w:cs="Calibri"/>
                <w:sz w:val="16"/>
                <w:szCs w:val="16"/>
                <w:lang w:val="el-GR" w:eastAsia="el-GR"/>
              </w:rPr>
              <w:t>16</w:t>
            </w:r>
          </w:p>
        </w:tc>
        <w:tc>
          <w:tcPr>
            <w:tcW w:w="4308" w:type="dxa"/>
            <w:tcBorders>
              <w:top w:val="nil"/>
              <w:left w:val="nil"/>
              <w:bottom w:val="single" w:sz="4" w:space="0" w:color="F2F2F2"/>
              <w:right w:val="nil"/>
            </w:tcBorders>
            <w:shd w:val="clear" w:color="auto" w:fill="BDD6EE" w:themeFill="accent5" w:themeFillTint="66"/>
            <w:vAlign w:val="center"/>
            <w:hideMark/>
          </w:tcPr>
          <w:p w14:paraId="408D47FD" w14:textId="77777777" w:rsidR="00EF7664" w:rsidRPr="00C447CD" w:rsidRDefault="00EF7664" w:rsidP="00EF7664">
            <w:pPr>
              <w:jc w:val="both"/>
              <w:rPr>
                <w:rFonts w:ascii="Verdana" w:eastAsia="Times New Roman" w:hAnsi="Verdana" w:cs="Calibri"/>
                <w:sz w:val="16"/>
                <w:szCs w:val="16"/>
                <w:lang w:val="el-GR" w:eastAsia="el-GR"/>
              </w:rPr>
            </w:pPr>
            <w:r w:rsidRPr="00C447CD">
              <w:rPr>
                <w:rFonts w:ascii="Verdana" w:eastAsia="Times New Roman" w:hAnsi="Verdana" w:cs="Calibri"/>
                <w:sz w:val="16"/>
                <w:szCs w:val="16"/>
                <w:lang w:val="el-GR" w:eastAsia="el-GR"/>
              </w:rPr>
              <w:t xml:space="preserve">Δημιουργία υποδομής εισαγωγής - εξαγωγής πληροφορίας. Στον πίνακα θα εγγράφονται νέοι χρήστες, οι οποίοι θα κάνουν χρήση των Υπηρεσιών που προσφέρει η Web εφαρμογή. Εμφάνιση πινάκων στην ιστοσελίδα με την χρήση των μεθόδων του πρωτοκόλλου HTTP  οι </w:t>
            </w:r>
            <w:proofErr w:type="spellStart"/>
            <w:r w:rsidRPr="00C447CD">
              <w:rPr>
                <w:rFonts w:ascii="Verdana" w:eastAsia="Times New Roman" w:hAnsi="Verdana" w:cs="Calibri"/>
                <w:sz w:val="16"/>
                <w:szCs w:val="16"/>
                <w:lang w:val="el-GR" w:eastAsia="el-GR"/>
              </w:rPr>
              <w:t>οποιες</w:t>
            </w:r>
            <w:proofErr w:type="spellEnd"/>
            <w:r w:rsidRPr="00C447CD">
              <w:rPr>
                <w:rFonts w:ascii="Verdana" w:eastAsia="Times New Roman" w:hAnsi="Verdana" w:cs="Calibri"/>
                <w:sz w:val="16"/>
                <w:szCs w:val="16"/>
                <w:lang w:val="el-GR" w:eastAsia="el-GR"/>
              </w:rPr>
              <w:t xml:space="preserve"> θα είναι η  GET και η POST</w:t>
            </w:r>
          </w:p>
        </w:tc>
        <w:tc>
          <w:tcPr>
            <w:tcW w:w="709" w:type="dxa"/>
            <w:tcBorders>
              <w:top w:val="nil"/>
              <w:left w:val="nil"/>
              <w:bottom w:val="single" w:sz="4" w:space="0" w:color="F2F2F2"/>
              <w:right w:val="nil"/>
            </w:tcBorders>
            <w:shd w:val="clear" w:color="auto" w:fill="BDD6EE" w:themeFill="accent5" w:themeFillTint="66"/>
            <w:vAlign w:val="center"/>
            <w:hideMark/>
          </w:tcPr>
          <w:p w14:paraId="070F998B" w14:textId="77777777" w:rsidR="00EF7664" w:rsidRPr="00C447CD" w:rsidRDefault="00EF7664" w:rsidP="00EF7664">
            <w:pPr>
              <w:jc w:val="center"/>
              <w:rPr>
                <w:rFonts w:ascii="Verdana" w:eastAsia="Times New Roman" w:hAnsi="Verdana" w:cs="Calibri"/>
                <w:sz w:val="16"/>
                <w:szCs w:val="16"/>
                <w:lang w:val="el-GR" w:eastAsia="el-GR"/>
              </w:rPr>
            </w:pPr>
            <w:r w:rsidRPr="00C447CD">
              <w:rPr>
                <w:rFonts w:ascii="Verdana" w:eastAsia="Times New Roman" w:hAnsi="Verdana" w:cs="Calibri"/>
                <w:sz w:val="16"/>
                <w:szCs w:val="16"/>
                <w:lang w:val="el-GR" w:eastAsia="el-GR"/>
              </w:rPr>
              <w:t>10</w:t>
            </w:r>
          </w:p>
        </w:tc>
        <w:tc>
          <w:tcPr>
            <w:tcW w:w="1152" w:type="dxa"/>
            <w:tcBorders>
              <w:top w:val="nil"/>
              <w:left w:val="nil"/>
              <w:bottom w:val="single" w:sz="4" w:space="0" w:color="F2F2F2"/>
              <w:right w:val="nil"/>
            </w:tcBorders>
            <w:shd w:val="clear" w:color="auto" w:fill="BDD6EE" w:themeFill="accent5" w:themeFillTint="66"/>
            <w:noWrap/>
            <w:vAlign w:val="center"/>
            <w:hideMark/>
          </w:tcPr>
          <w:p w14:paraId="7C821ACC" w14:textId="77777777" w:rsidR="00EF7664" w:rsidRPr="00C447CD" w:rsidRDefault="00EF7664" w:rsidP="00EF7664">
            <w:pPr>
              <w:jc w:val="center"/>
              <w:rPr>
                <w:rFonts w:ascii="Verdana" w:eastAsia="Times New Roman" w:hAnsi="Verdana" w:cs="Calibri"/>
                <w:sz w:val="16"/>
                <w:szCs w:val="16"/>
                <w:lang w:val="el-GR" w:eastAsia="el-GR"/>
              </w:rPr>
            </w:pPr>
            <w:r w:rsidRPr="00C447CD">
              <w:rPr>
                <w:rFonts w:ascii="Verdana" w:eastAsia="Times New Roman" w:hAnsi="Verdana" w:cs="Calibri"/>
                <w:sz w:val="16"/>
                <w:szCs w:val="16"/>
                <w:lang w:val="el-GR" w:eastAsia="el-GR"/>
              </w:rPr>
              <w:t>Όχι</w:t>
            </w:r>
          </w:p>
        </w:tc>
        <w:tc>
          <w:tcPr>
            <w:tcW w:w="1966" w:type="dxa"/>
            <w:tcBorders>
              <w:top w:val="nil"/>
              <w:left w:val="nil"/>
              <w:bottom w:val="single" w:sz="4" w:space="0" w:color="F2F2F2"/>
              <w:right w:val="nil"/>
            </w:tcBorders>
            <w:shd w:val="clear" w:color="auto" w:fill="BDD6EE" w:themeFill="accent5" w:themeFillTint="66"/>
            <w:vAlign w:val="center"/>
            <w:hideMark/>
          </w:tcPr>
          <w:p w14:paraId="264AF1E2" w14:textId="77777777" w:rsidR="00EF7664" w:rsidRPr="00C447CD" w:rsidRDefault="00EF7664" w:rsidP="00EF7664">
            <w:pPr>
              <w:jc w:val="center"/>
              <w:rPr>
                <w:rFonts w:ascii="Verdana" w:eastAsia="Times New Roman" w:hAnsi="Verdana" w:cs="Calibri"/>
                <w:sz w:val="16"/>
                <w:szCs w:val="16"/>
                <w:lang w:val="el-GR" w:eastAsia="el-GR"/>
              </w:rPr>
            </w:pPr>
            <w:r w:rsidRPr="00C447CD">
              <w:rPr>
                <w:rFonts w:ascii="Verdana" w:eastAsia="Times New Roman" w:hAnsi="Verdana" w:cs="Calibri"/>
                <w:sz w:val="16"/>
                <w:szCs w:val="16"/>
                <w:lang w:val="el-GR" w:eastAsia="el-GR"/>
              </w:rPr>
              <w:t>Καζλάρης Ιωάννης / Τασιός Χρυσόστομος</w:t>
            </w:r>
          </w:p>
        </w:tc>
        <w:tc>
          <w:tcPr>
            <w:tcW w:w="1984" w:type="dxa"/>
            <w:tcBorders>
              <w:top w:val="nil"/>
              <w:left w:val="nil"/>
              <w:bottom w:val="single" w:sz="4" w:space="0" w:color="F2F2F2"/>
              <w:right w:val="nil"/>
            </w:tcBorders>
            <w:shd w:val="clear" w:color="auto" w:fill="BDD6EE" w:themeFill="accent5" w:themeFillTint="66"/>
            <w:vAlign w:val="center"/>
          </w:tcPr>
          <w:p w14:paraId="242E22A0" w14:textId="6A2FD46A" w:rsidR="00EF7664" w:rsidRPr="00C447CD" w:rsidRDefault="00EF7664" w:rsidP="00EF7664">
            <w:pPr>
              <w:jc w:val="center"/>
              <w:rPr>
                <w:rFonts w:ascii="Verdana" w:eastAsia="Times New Roman" w:hAnsi="Verdana" w:cs="Calibri"/>
                <w:sz w:val="16"/>
                <w:szCs w:val="16"/>
                <w:lang w:val="el-GR" w:eastAsia="el-GR"/>
              </w:rPr>
            </w:pPr>
          </w:p>
        </w:tc>
      </w:tr>
      <w:tr w:rsidR="00EF7664" w:rsidRPr="00EF7664" w14:paraId="49E558BC" w14:textId="77777777" w:rsidTr="00DD1319">
        <w:trPr>
          <w:trHeight w:val="1253"/>
        </w:trPr>
        <w:tc>
          <w:tcPr>
            <w:tcW w:w="654" w:type="dxa"/>
            <w:tcBorders>
              <w:top w:val="nil"/>
              <w:left w:val="nil"/>
              <w:bottom w:val="single" w:sz="4" w:space="0" w:color="F2F2F2"/>
              <w:right w:val="nil"/>
            </w:tcBorders>
            <w:shd w:val="clear" w:color="auto" w:fill="BDD6EE" w:themeFill="accent5" w:themeFillTint="66"/>
            <w:noWrap/>
            <w:vAlign w:val="center"/>
            <w:hideMark/>
          </w:tcPr>
          <w:p w14:paraId="41E4292C" w14:textId="77777777" w:rsidR="00EF7664" w:rsidRPr="00C447CD" w:rsidRDefault="00EF7664" w:rsidP="00EF7664">
            <w:pPr>
              <w:jc w:val="center"/>
              <w:rPr>
                <w:rFonts w:ascii="Verdana" w:eastAsia="Times New Roman" w:hAnsi="Verdana" w:cs="Calibri"/>
                <w:sz w:val="16"/>
                <w:szCs w:val="16"/>
                <w:lang w:val="el-GR" w:eastAsia="el-GR"/>
              </w:rPr>
            </w:pPr>
            <w:r w:rsidRPr="00C447CD">
              <w:rPr>
                <w:rFonts w:ascii="Verdana" w:eastAsia="Times New Roman" w:hAnsi="Verdana" w:cs="Calibri"/>
                <w:sz w:val="16"/>
                <w:szCs w:val="16"/>
                <w:lang w:val="el-GR" w:eastAsia="el-GR"/>
              </w:rPr>
              <w:t>17</w:t>
            </w:r>
          </w:p>
        </w:tc>
        <w:tc>
          <w:tcPr>
            <w:tcW w:w="4308" w:type="dxa"/>
            <w:tcBorders>
              <w:top w:val="nil"/>
              <w:left w:val="nil"/>
              <w:bottom w:val="single" w:sz="4" w:space="0" w:color="F2F2F2"/>
              <w:right w:val="nil"/>
            </w:tcBorders>
            <w:shd w:val="clear" w:color="auto" w:fill="BDD6EE" w:themeFill="accent5" w:themeFillTint="66"/>
            <w:vAlign w:val="center"/>
            <w:hideMark/>
          </w:tcPr>
          <w:p w14:paraId="690C5F70" w14:textId="77777777" w:rsidR="00EF7664" w:rsidRPr="00C447CD" w:rsidRDefault="00EF7664" w:rsidP="00EF7664">
            <w:pPr>
              <w:jc w:val="both"/>
              <w:rPr>
                <w:rFonts w:ascii="Verdana" w:eastAsia="Times New Roman" w:hAnsi="Verdana" w:cs="Calibri"/>
                <w:sz w:val="16"/>
                <w:szCs w:val="16"/>
                <w:lang w:val="el-GR" w:eastAsia="el-GR"/>
              </w:rPr>
            </w:pPr>
            <w:r w:rsidRPr="00C447CD">
              <w:rPr>
                <w:rFonts w:ascii="Verdana" w:eastAsia="Times New Roman" w:hAnsi="Verdana" w:cs="Calibri"/>
                <w:sz w:val="16"/>
                <w:szCs w:val="16"/>
                <w:lang w:val="el-GR" w:eastAsia="el-GR"/>
              </w:rPr>
              <w:t xml:space="preserve">Αποστολή αιτημάτων HTTP </w:t>
            </w:r>
            <w:proofErr w:type="spellStart"/>
            <w:r w:rsidRPr="00C447CD">
              <w:rPr>
                <w:rFonts w:ascii="Verdana" w:eastAsia="Times New Roman" w:hAnsi="Verdana" w:cs="Calibri"/>
                <w:sz w:val="16"/>
                <w:szCs w:val="16"/>
                <w:lang w:val="el-GR" w:eastAsia="el-GR"/>
              </w:rPr>
              <w:t>requests</w:t>
            </w:r>
            <w:proofErr w:type="spellEnd"/>
            <w:r w:rsidRPr="00C447CD">
              <w:rPr>
                <w:rFonts w:ascii="Verdana" w:eastAsia="Times New Roman" w:hAnsi="Verdana" w:cs="Calibri"/>
                <w:sz w:val="16"/>
                <w:szCs w:val="16"/>
                <w:lang w:val="el-GR" w:eastAsia="el-GR"/>
              </w:rPr>
              <w:t xml:space="preserve"> με την χρήση των μεθόδων GET και POST, καθώς και χρήση των τεχνολογιών από την πλευρά του </w:t>
            </w:r>
            <w:proofErr w:type="spellStart"/>
            <w:r w:rsidRPr="00C447CD">
              <w:rPr>
                <w:rFonts w:ascii="Verdana" w:eastAsia="Times New Roman" w:hAnsi="Verdana" w:cs="Calibri"/>
                <w:sz w:val="16"/>
                <w:szCs w:val="16"/>
                <w:lang w:val="el-GR" w:eastAsia="el-GR"/>
              </w:rPr>
              <w:t>client</w:t>
            </w:r>
            <w:proofErr w:type="spellEnd"/>
            <w:r w:rsidRPr="00C447CD">
              <w:rPr>
                <w:rFonts w:ascii="Verdana" w:eastAsia="Times New Roman" w:hAnsi="Verdana" w:cs="Calibri"/>
                <w:sz w:val="16"/>
                <w:szCs w:val="16"/>
                <w:lang w:val="el-GR" w:eastAsia="el-GR"/>
              </w:rPr>
              <w:t xml:space="preserve"> για ασύγχρονη αίτηση προς τον </w:t>
            </w:r>
            <w:proofErr w:type="spellStart"/>
            <w:r w:rsidRPr="00C447CD">
              <w:rPr>
                <w:rFonts w:ascii="Verdana" w:eastAsia="Times New Roman" w:hAnsi="Verdana" w:cs="Calibri"/>
                <w:sz w:val="16"/>
                <w:szCs w:val="16"/>
                <w:lang w:val="el-GR" w:eastAsia="el-GR"/>
              </w:rPr>
              <w:t>server</w:t>
            </w:r>
            <w:proofErr w:type="spellEnd"/>
            <w:r w:rsidRPr="00C447CD">
              <w:rPr>
                <w:rFonts w:ascii="Verdana" w:eastAsia="Times New Roman" w:hAnsi="Verdana" w:cs="Calibri"/>
                <w:sz w:val="16"/>
                <w:szCs w:val="16"/>
                <w:lang w:val="el-GR" w:eastAsia="el-GR"/>
              </w:rPr>
              <w:t xml:space="preserve">  ώστε να </w:t>
            </w:r>
            <w:proofErr w:type="spellStart"/>
            <w:r w:rsidRPr="00C447CD">
              <w:rPr>
                <w:rFonts w:ascii="Verdana" w:eastAsia="Times New Roman" w:hAnsi="Verdana" w:cs="Calibri"/>
                <w:sz w:val="16"/>
                <w:szCs w:val="16"/>
                <w:lang w:val="el-GR" w:eastAsia="el-GR"/>
              </w:rPr>
              <w:t>αλλάζεί</w:t>
            </w:r>
            <w:proofErr w:type="spellEnd"/>
            <w:r w:rsidRPr="00C447CD">
              <w:rPr>
                <w:rFonts w:ascii="Verdana" w:eastAsia="Times New Roman" w:hAnsi="Verdana" w:cs="Calibri"/>
                <w:sz w:val="16"/>
                <w:szCs w:val="16"/>
                <w:lang w:val="el-GR" w:eastAsia="el-GR"/>
              </w:rPr>
              <w:t xml:space="preserve"> μόνο ένα συγκεκριμένο περιεχόμενο της ιστοσελίδας και να μην γίνεται </w:t>
            </w:r>
            <w:proofErr w:type="spellStart"/>
            <w:r w:rsidRPr="00C447CD">
              <w:rPr>
                <w:rFonts w:ascii="Verdana" w:eastAsia="Times New Roman" w:hAnsi="Verdana" w:cs="Calibri"/>
                <w:sz w:val="16"/>
                <w:szCs w:val="16"/>
                <w:lang w:val="el-GR" w:eastAsia="el-GR"/>
              </w:rPr>
              <w:t>reload</w:t>
            </w:r>
            <w:proofErr w:type="spellEnd"/>
            <w:r w:rsidRPr="00C447CD">
              <w:rPr>
                <w:rFonts w:ascii="Verdana" w:eastAsia="Times New Roman" w:hAnsi="Verdana" w:cs="Calibri"/>
                <w:sz w:val="16"/>
                <w:szCs w:val="16"/>
                <w:lang w:val="el-GR" w:eastAsia="el-GR"/>
              </w:rPr>
              <w:t xml:space="preserve">  η σελίδα από την αρχή. Επίσης θα γίνει χρήση της βιβλιοθήκης </w:t>
            </w:r>
            <w:proofErr w:type="spellStart"/>
            <w:r w:rsidRPr="00C447CD">
              <w:rPr>
                <w:rFonts w:ascii="Verdana" w:eastAsia="Times New Roman" w:hAnsi="Verdana" w:cs="Calibri"/>
                <w:sz w:val="16"/>
                <w:szCs w:val="16"/>
                <w:lang w:val="el-GR" w:eastAsia="el-GR"/>
              </w:rPr>
              <w:t>jquery</w:t>
            </w:r>
            <w:proofErr w:type="spellEnd"/>
            <w:r w:rsidRPr="00C447CD">
              <w:rPr>
                <w:rFonts w:ascii="Verdana" w:eastAsia="Times New Roman" w:hAnsi="Verdana" w:cs="Calibri"/>
                <w:sz w:val="16"/>
                <w:szCs w:val="16"/>
                <w:lang w:val="el-GR" w:eastAsia="el-GR"/>
              </w:rPr>
              <w:t>.</w:t>
            </w:r>
          </w:p>
        </w:tc>
        <w:tc>
          <w:tcPr>
            <w:tcW w:w="709" w:type="dxa"/>
            <w:tcBorders>
              <w:top w:val="nil"/>
              <w:left w:val="nil"/>
              <w:bottom w:val="single" w:sz="4" w:space="0" w:color="F2F2F2"/>
              <w:right w:val="nil"/>
            </w:tcBorders>
            <w:shd w:val="clear" w:color="auto" w:fill="BDD6EE" w:themeFill="accent5" w:themeFillTint="66"/>
            <w:vAlign w:val="center"/>
            <w:hideMark/>
          </w:tcPr>
          <w:p w14:paraId="1AB63F74" w14:textId="77777777" w:rsidR="00EF7664" w:rsidRPr="00C447CD" w:rsidRDefault="00EF7664" w:rsidP="00EF7664">
            <w:pPr>
              <w:jc w:val="center"/>
              <w:rPr>
                <w:rFonts w:ascii="Verdana" w:eastAsia="Times New Roman" w:hAnsi="Verdana" w:cs="Calibri"/>
                <w:sz w:val="16"/>
                <w:szCs w:val="16"/>
                <w:lang w:val="el-GR" w:eastAsia="el-GR"/>
              </w:rPr>
            </w:pPr>
            <w:r w:rsidRPr="00C447CD">
              <w:rPr>
                <w:rFonts w:ascii="Verdana" w:eastAsia="Times New Roman" w:hAnsi="Verdana" w:cs="Calibri"/>
                <w:sz w:val="16"/>
                <w:szCs w:val="16"/>
                <w:lang w:val="el-GR" w:eastAsia="el-GR"/>
              </w:rPr>
              <w:t>18</w:t>
            </w:r>
          </w:p>
        </w:tc>
        <w:tc>
          <w:tcPr>
            <w:tcW w:w="1152" w:type="dxa"/>
            <w:tcBorders>
              <w:top w:val="nil"/>
              <w:left w:val="nil"/>
              <w:bottom w:val="single" w:sz="4" w:space="0" w:color="F2F2F2"/>
              <w:right w:val="nil"/>
            </w:tcBorders>
            <w:shd w:val="clear" w:color="auto" w:fill="BDD6EE" w:themeFill="accent5" w:themeFillTint="66"/>
            <w:noWrap/>
            <w:vAlign w:val="center"/>
            <w:hideMark/>
          </w:tcPr>
          <w:p w14:paraId="5CAD10F7" w14:textId="171DA1AA" w:rsidR="00EF7664" w:rsidRPr="00C447CD" w:rsidRDefault="00C447CD" w:rsidP="00EF7664">
            <w:pPr>
              <w:jc w:val="center"/>
              <w:rPr>
                <w:rFonts w:ascii="Verdana" w:eastAsia="Times New Roman" w:hAnsi="Verdana" w:cs="Calibri"/>
                <w:sz w:val="16"/>
                <w:szCs w:val="16"/>
                <w:lang w:val="el-GR" w:eastAsia="el-GR"/>
              </w:rPr>
            </w:pPr>
            <w:r>
              <w:rPr>
                <w:rFonts w:ascii="Verdana" w:eastAsia="Times New Roman" w:hAnsi="Verdana" w:cs="Calibri"/>
                <w:sz w:val="16"/>
                <w:szCs w:val="16"/>
                <w:lang w:val="el-GR" w:eastAsia="el-GR"/>
              </w:rPr>
              <w:t>Ναι</w:t>
            </w:r>
          </w:p>
        </w:tc>
        <w:tc>
          <w:tcPr>
            <w:tcW w:w="1966" w:type="dxa"/>
            <w:tcBorders>
              <w:top w:val="nil"/>
              <w:left w:val="nil"/>
              <w:bottom w:val="single" w:sz="4" w:space="0" w:color="F2F2F2"/>
              <w:right w:val="nil"/>
            </w:tcBorders>
            <w:shd w:val="clear" w:color="auto" w:fill="BDD6EE" w:themeFill="accent5" w:themeFillTint="66"/>
            <w:vAlign w:val="center"/>
            <w:hideMark/>
          </w:tcPr>
          <w:p w14:paraId="7670CD09" w14:textId="77777777" w:rsidR="00EF7664" w:rsidRPr="00C447CD" w:rsidRDefault="00EF7664" w:rsidP="00EF7664">
            <w:pPr>
              <w:jc w:val="center"/>
              <w:rPr>
                <w:rFonts w:ascii="Verdana" w:eastAsia="Times New Roman" w:hAnsi="Verdana" w:cs="Calibri"/>
                <w:sz w:val="16"/>
                <w:szCs w:val="16"/>
                <w:lang w:val="el-GR" w:eastAsia="el-GR"/>
              </w:rPr>
            </w:pPr>
            <w:r w:rsidRPr="00C447CD">
              <w:rPr>
                <w:rFonts w:ascii="Verdana" w:eastAsia="Times New Roman" w:hAnsi="Verdana" w:cs="Calibri"/>
                <w:sz w:val="16"/>
                <w:szCs w:val="16"/>
                <w:lang w:val="el-GR" w:eastAsia="el-GR"/>
              </w:rPr>
              <w:t>Χρυσόστομος Τασιός / Καζλάρης Ιωάννης</w:t>
            </w:r>
          </w:p>
        </w:tc>
        <w:tc>
          <w:tcPr>
            <w:tcW w:w="1984" w:type="dxa"/>
            <w:tcBorders>
              <w:top w:val="nil"/>
              <w:left w:val="nil"/>
              <w:bottom w:val="single" w:sz="4" w:space="0" w:color="F2F2F2"/>
              <w:right w:val="nil"/>
            </w:tcBorders>
            <w:shd w:val="clear" w:color="auto" w:fill="BDD6EE" w:themeFill="accent5" w:themeFillTint="66"/>
            <w:vAlign w:val="center"/>
            <w:hideMark/>
          </w:tcPr>
          <w:p w14:paraId="6076D564" w14:textId="77777777" w:rsidR="00EF7664" w:rsidRPr="00C447CD" w:rsidRDefault="00EF7664" w:rsidP="00EF7664">
            <w:pPr>
              <w:jc w:val="center"/>
              <w:rPr>
                <w:rFonts w:ascii="Verdana" w:eastAsia="Times New Roman" w:hAnsi="Verdana" w:cs="Calibri"/>
                <w:sz w:val="16"/>
                <w:szCs w:val="16"/>
                <w:lang w:val="el-GR" w:eastAsia="el-GR"/>
              </w:rPr>
            </w:pPr>
            <w:r w:rsidRPr="00C447CD">
              <w:rPr>
                <w:rFonts w:ascii="Verdana" w:eastAsia="Times New Roman" w:hAnsi="Verdana" w:cs="Calibri"/>
                <w:sz w:val="16"/>
                <w:szCs w:val="16"/>
                <w:lang w:val="el-GR" w:eastAsia="el-GR"/>
              </w:rPr>
              <w:t> </w:t>
            </w:r>
          </w:p>
        </w:tc>
      </w:tr>
      <w:tr w:rsidR="00EF7664" w:rsidRPr="00CF11EC" w14:paraId="00536DDB" w14:textId="77777777" w:rsidTr="00DD1319">
        <w:trPr>
          <w:trHeight w:val="562"/>
        </w:trPr>
        <w:tc>
          <w:tcPr>
            <w:tcW w:w="654" w:type="dxa"/>
            <w:tcBorders>
              <w:top w:val="nil"/>
              <w:left w:val="nil"/>
              <w:bottom w:val="single" w:sz="4" w:space="0" w:color="F2F2F2"/>
              <w:right w:val="nil"/>
            </w:tcBorders>
            <w:shd w:val="clear" w:color="auto" w:fill="BDD6EE" w:themeFill="accent5" w:themeFillTint="66"/>
            <w:vAlign w:val="center"/>
            <w:hideMark/>
          </w:tcPr>
          <w:p w14:paraId="7E8A045A" w14:textId="77777777" w:rsidR="00EF7664" w:rsidRPr="00C447CD" w:rsidRDefault="00EF7664" w:rsidP="00EF7664">
            <w:pPr>
              <w:jc w:val="right"/>
              <w:rPr>
                <w:rFonts w:ascii="Verdana" w:eastAsia="Times New Roman" w:hAnsi="Verdana" w:cs="Calibri"/>
                <w:sz w:val="16"/>
                <w:szCs w:val="16"/>
                <w:lang w:val="el-GR" w:eastAsia="el-GR"/>
              </w:rPr>
            </w:pPr>
            <w:r w:rsidRPr="00C447CD">
              <w:rPr>
                <w:rFonts w:ascii="Verdana" w:eastAsia="Times New Roman" w:hAnsi="Verdana" w:cs="Calibri"/>
                <w:sz w:val="16"/>
                <w:szCs w:val="16"/>
                <w:lang w:val="el-GR" w:eastAsia="el-GR"/>
              </w:rPr>
              <w:t>18</w:t>
            </w:r>
          </w:p>
        </w:tc>
        <w:tc>
          <w:tcPr>
            <w:tcW w:w="4308" w:type="dxa"/>
            <w:tcBorders>
              <w:top w:val="nil"/>
              <w:left w:val="nil"/>
              <w:bottom w:val="single" w:sz="4" w:space="0" w:color="F2F2F2"/>
              <w:right w:val="nil"/>
            </w:tcBorders>
            <w:shd w:val="clear" w:color="auto" w:fill="BDD6EE" w:themeFill="accent5" w:themeFillTint="66"/>
            <w:vAlign w:val="center"/>
            <w:hideMark/>
          </w:tcPr>
          <w:p w14:paraId="0FD5EBA8" w14:textId="77777777" w:rsidR="00EF7664" w:rsidRPr="00C447CD" w:rsidRDefault="00EF7664" w:rsidP="00EF7664">
            <w:pPr>
              <w:jc w:val="both"/>
              <w:rPr>
                <w:rFonts w:ascii="Verdana" w:eastAsia="Times New Roman" w:hAnsi="Verdana" w:cs="Calibri"/>
                <w:sz w:val="16"/>
                <w:szCs w:val="16"/>
                <w:lang w:val="el-GR" w:eastAsia="el-GR"/>
              </w:rPr>
            </w:pPr>
            <w:r w:rsidRPr="00C447CD">
              <w:rPr>
                <w:rFonts w:ascii="Verdana" w:eastAsia="Times New Roman" w:hAnsi="Verdana" w:cs="Calibri"/>
                <w:sz w:val="16"/>
                <w:szCs w:val="16"/>
                <w:lang w:val="el-GR" w:eastAsia="el-GR"/>
              </w:rPr>
              <w:t xml:space="preserve">Φιλτράρισμα αποτελεσμάτων των εμφανιζόμενων αποτελεσμάτων είτε σε </w:t>
            </w:r>
            <w:proofErr w:type="spellStart"/>
            <w:r w:rsidRPr="00C447CD">
              <w:rPr>
                <w:rFonts w:ascii="Verdana" w:eastAsia="Times New Roman" w:hAnsi="Verdana" w:cs="Calibri"/>
                <w:sz w:val="16"/>
                <w:szCs w:val="16"/>
                <w:lang w:val="el-GR" w:eastAsia="el-GR"/>
              </w:rPr>
              <w:t>front-end</w:t>
            </w:r>
            <w:proofErr w:type="spellEnd"/>
            <w:r w:rsidRPr="00C447CD">
              <w:rPr>
                <w:rFonts w:ascii="Verdana" w:eastAsia="Times New Roman" w:hAnsi="Verdana" w:cs="Calibri"/>
                <w:sz w:val="16"/>
                <w:szCs w:val="16"/>
                <w:lang w:val="el-GR" w:eastAsia="el-GR"/>
              </w:rPr>
              <w:t xml:space="preserve"> απ' ευθείας</w:t>
            </w:r>
          </w:p>
        </w:tc>
        <w:tc>
          <w:tcPr>
            <w:tcW w:w="709" w:type="dxa"/>
            <w:tcBorders>
              <w:top w:val="nil"/>
              <w:left w:val="nil"/>
              <w:bottom w:val="single" w:sz="4" w:space="0" w:color="F2F2F2"/>
              <w:right w:val="nil"/>
            </w:tcBorders>
            <w:shd w:val="clear" w:color="auto" w:fill="BDD6EE" w:themeFill="accent5" w:themeFillTint="66"/>
            <w:vAlign w:val="center"/>
            <w:hideMark/>
          </w:tcPr>
          <w:p w14:paraId="1CBE425B" w14:textId="77777777" w:rsidR="00EF7664" w:rsidRPr="00C447CD" w:rsidRDefault="00EF7664" w:rsidP="00EF7664">
            <w:pPr>
              <w:jc w:val="center"/>
              <w:rPr>
                <w:rFonts w:ascii="Verdana" w:eastAsia="Times New Roman" w:hAnsi="Verdana" w:cs="Calibri"/>
                <w:sz w:val="16"/>
                <w:szCs w:val="16"/>
                <w:lang w:val="el-GR" w:eastAsia="el-GR"/>
              </w:rPr>
            </w:pPr>
            <w:r w:rsidRPr="00C447CD">
              <w:rPr>
                <w:rFonts w:ascii="Verdana" w:eastAsia="Times New Roman" w:hAnsi="Verdana" w:cs="Calibri"/>
                <w:sz w:val="16"/>
                <w:szCs w:val="16"/>
                <w:lang w:val="el-GR" w:eastAsia="el-GR"/>
              </w:rPr>
              <w:t>4</w:t>
            </w:r>
          </w:p>
        </w:tc>
        <w:tc>
          <w:tcPr>
            <w:tcW w:w="1152" w:type="dxa"/>
            <w:tcBorders>
              <w:top w:val="nil"/>
              <w:left w:val="nil"/>
              <w:bottom w:val="single" w:sz="4" w:space="0" w:color="F2F2F2"/>
              <w:right w:val="nil"/>
            </w:tcBorders>
            <w:shd w:val="clear" w:color="auto" w:fill="BDD6EE" w:themeFill="accent5" w:themeFillTint="66"/>
            <w:vAlign w:val="center"/>
            <w:hideMark/>
          </w:tcPr>
          <w:p w14:paraId="4A046AFC" w14:textId="77777777" w:rsidR="00EF7664" w:rsidRPr="00C447CD" w:rsidRDefault="00EF7664" w:rsidP="00EF7664">
            <w:pPr>
              <w:jc w:val="center"/>
              <w:rPr>
                <w:rFonts w:ascii="Verdana" w:eastAsia="Times New Roman" w:hAnsi="Verdana" w:cs="Calibri"/>
                <w:sz w:val="16"/>
                <w:szCs w:val="16"/>
                <w:lang w:val="el-GR" w:eastAsia="el-GR"/>
              </w:rPr>
            </w:pPr>
            <w:r w:rsidRPr="00C447CD">
              <w:rPr>
                <w:rFonts w:ascii="Verdana" w:eastAsia="Times New Roman" w:hAnsi="Verdana" w:cs="Calibri"/>
                <w:sz w:val="16"/>
                <w:szCs w:val="16"/>
                <w:lang w:val="el-GR" w:eastAsia="el-GR"/>
              </w:rPr>
              <w:t>Ναι</w:t>
            </w:r>
          </w:p>
        </w:tc>
        <w:tc>
          <w:tcPr>
            <w:tcW w:w="1966" w:type="dxa"/>
            <w:tcBorders>
              <w:top w:val="nil"/>
              <w:left w:val="nil"/>
              <w:bottom w:val="single" w:sz="4" w:space="0" w:color="F2F2F2"/>
              <w:right w:val="nil"/>
            </w:tcBorders>
            <w:shd w:val="clear" w:color="auto" w:fill="BDD6EE" w:themeFill="accent5" w:themeFillTint="66"/>
            <w:vAlign w:val="center"/>
            <w:hideMark/>
          </w:tcPr>
          <w:p w14:paraId="26891BCB" w14:textId="77777777" w:rsidR="00EF7664" w:rsidRPr="00C447CD" w:rsidRDefault="00EF7664" w:rsidP="00EF7664">
            <w:pPr>
              <w:jc w:val="center"/>
              <w:rPr>
                <w:rFonts w:ascii="Verdana" w:eastAsia="Times New Roman" w:hAnsi="Verdana" w:cs="Calibri"/>
                <w:sz w:val="16"/>
                <w:szCs w:val="16"/>
                <w:lang w:val="el-GR" w:eastAsia="el-GR"/>
              </w:rPr>
            </w:pPr>
            <w:bookmarkStart w:id="2" w:name="_Hlk124702011"/>
            <w:r w:rsidRPr="00C447CD">
              <w:rPr>
                <w:rFonts w:ascii="Verdana" w:eastAsia="Times New Roman" w:hAnsi="Verdana" w:cs="Calibri"/>
                <w:sz w:val="16"/>
                <w:szCs w:val="16"/>
                <w:lang w:val="el-GR" w:eastAsia="el-GR"/>
              </w:rPr>
              <w:t>Καζλάρης Ιωάννης / Τασιός Χρυσόστομος</w:t>
            </w:r>
            <w:bookmarkEnd w:id="2"/>
          </w:p>
        </w:tc>
        <w:tc>
          <w:tcPr>
            <w:tcW w:w="1984" w:type="dxa"/>
            <w:tcBorders>
              <w:top w:val="nil"/>
              <w:left w:val="nil"/>
              <w:bottom w:val="single" w:sz="4" w:space="0" w:color="F2F2F2"/>
              <w:right w:val="nil"/>
            </w:tcBorders>
            <w:shd w:val="clear" w:color="auto" w:fill="BDD6EE" w:themeFill="accent5" w:themeFillTint="66"/>
            <w:vAlign w:val="center"/>
          </w:tcPr>
          <w:p w14:paraId="74FBF0D7" w14:textId="2FA7EF36" w:rsidR="00EF7664" w:rsidRPr="00C447CD" w:rsidRDefault="00EF7664" w:rsidP="00EF7664">
            <w:pPr>
              <w:rPr>
                <w:rFonts w:ascii="Verdana" w:eastAsia="Times New Roman" w:hAnsi="Verdana" w:cs="Calibri"/>
                <w:sz w:val="16"/>
                <w:szCs w:val="16"/>
                <w:lang w:val="el-GR" w:eastAsia="el-GR"/>
              </w:rPr>
            </w:pPr>
          </w:p>
        </w:tc>
      </w:tr>
      <w:tr w:rsidR="00EF7664" w:rsidRPr="00CF11EC" w14:paraId="12B94012" w14:textId="77777777" w:rsidTr="00DD1319">
        <w:trPr>
          <w:trHeight w:val="698"/>
        </w:trPr>
        <w:tc>
          <w:tcPr>
            <w:tcW w:w="654" w:type="dxa"/>
            <w:tcBorders>
              <w:top w:val="nil"/>
              <w:left w:val="nil"/>
              <w:bottom w:val="single" w:sz="4" w:space="0" w:color="F2F2F2"/>
              <w:right w:val="nil"/>
            </w:tcBorders>
            <w:shd w:val="clear" w:color="auto" w:fill="BDD6EE" w:themeFill="accent5" w:themeFillTint="66"/>
            <w:noWrap/>
            <w:vAlign w:val="center"/>
            <w:hideMark/>
          </w:tcPr>
          <w:p w14:paraId="1BAA26E1" w14:textId="77777777" w:rsidR="00EF7664" w:rsidRPr="00C447CD" w:rsidRDefault="00EF7664" w:rsidP="00EF7664">
            <w:pPr>
              <w:jc w:val="center"/>
              <w:rPr>
                <w:rFonts w:ascii="Verdana" w:eastAsia="Times New Roman" w:hAnsi="Verdana" w:cs="Calibri"/>
                <w:sz w:val="16"/>
                <w:szCs w:val="16"/>
                <w:lang w:val="el-GR" w:eastAsia="el-GR"/>
              </w:rPr>
            </w:pPr>
            <w:r w:rsidRPr="00C447CD">
              <w:rPr>
                <w:rFonts w:ascii="Verdana" w:eastAsia="Times New Roman" w:hAnsi="Verdana" w:cs="Calibri"/>
                <w:sz w:val="16"/>
                <w:szCs w:val="16"/>
                <w:lang w:val="el-GR" w:eastAsia="el-GR"/>
              </w:rPr>
              <w:t>19</w:t>
            </w:r>
          </w:p>
        </w:tc>
        <w:tc>
          <w:tcPr>
            <w:tcW w:w="4308" w:type="dxa"/>
            <w:tcBorders>
              <w:top w:val="nil"/>
              <w:left w:val="nil"/>
              <w:bottom w:val="single" w:sz="4" w:space="0" w:color="F2F2F2"/>
              <w:right w:val="nil"/>
            </w:tcBorders>
            <w:shd w:val="clear" w:color="auto" w:fill="BDD6EE" w:themeFill="accent5" w:themeFillTint="66"/>
            <w:vAlign w:val="center"/>
            <w:hideMark/>
          </w:tcPr>
          <w:p w14:paraId="69A241AE" w14:textId="77777777" w:rsidR="00EF7664" w:rsidRPr="00C447CD" w:rsidRDefault="00EF7664" w:rsidP="00EF7664">
            <w:pPr>
              <w:jc w:val="both"/>
              <w:rPr>
                <w:rFonts w:ascii="Verdana" w:eastAsia="Times New Roman" w:hAnsi="Verdana" w:cs="Calibri"/>
                <w:sz w:val="16"/>
                <w:szCs w:val="16"/>
                <w:lang w:val="el-GR" w:eastAsia="el-GR"/>
              </w:rPr>
            </w:pPr>
            <w:r w:rsidRPr="00C447CD">
              <w:rPr>
                <w:rFonts w:ascii="Verdana" w:eastAsia="Times New Roman" w:hAnsi="Verdana" w:cs="Calibri"/>
                <w:sz w:val="16"/>
                <w:szCs w:val="16"/>
                <w:lang w:val="el-GR" w:eastAsia="el-GR"/>
              </w:rPr>
              <w:t xml:space="preserve">UI / UX σχεδίαση εφαρμογής (δημιουργία </w:t>
            </w:r>
            <w:proofErr w:type="spellStart"/>
            <w:r w:rsidRPr="00C447CD">
              <w:rPr>
                <w:rFonts w:ascii="Verdana" w:eastAsia="Times New Roman" w:hAnsi="Verdana" w:cs="Calibri"/>
                <w:sz w:val="16"/>
                <w:szCs w:val="16"/>
                <w:lang w:val="el-GR" w:eastAsia="el-GR"/>
              </w:rPr>
              <w:t>mock</w:t>
            </w:r>
            <w:proofErr w:type="spellEnd"/>
            <w:r w:rsidRPr="00C447CD">
              <w:rPr>
                <w:rFonts w:ascii="Verdana" w:eastAsia="Times New Roman" w:hAnsi="Verdana" w:cs="Calibri"/>
                <w:sz w:val="16"/>
                <w:szCs w:val="16"/>
                <w:lang w:val="el-GR" w:eastAsia="el-GR"/>
              </w:rPr>
              <w:t xml:space="preserve"> </w:t>
            </w:r>
            <w:proofErr w:type="spellStart"/>
            <w:r w:rsidRPr="00C447CD">
              <w:rPr>
                <w:rFonts w:ascii="Verdana" w:eastAsia="Times New Roman" w:hAnsi="Verdana" w:cs="Calibri"/>
                <w:sz w:val="16"/>
                <w:szCs w:val="16"/>
                <w:lang w:val="el-GR" w:eastAsia="el-GR"/>
              </w:rPr>
              <w:t>ups</w:t>
            </w:r>
            <w:proofErr w:type="spellEnd"/>
            <w:r w:rsidRPr="00C447CD">
              <w:rPr>
                <w:rFonts w:ascii="Verdana" w:eastAsia="Times New Roman" w:hAnsi="Verdana" w:cs="Calibri"/>
                <w:sz w:val="16"/>
                <w:szCs w:val="16"/>
                <w:lang w:val="el-GR" w:eastAsia="el-GR"/>
              </w:rPr>
              <w:t>)</w:t>
            </w:r>
          </w:p>
        </w:tc>
        <w:tc>
          <w:tcPr>
            <w:tcW w:w="709" w:type="dxa"/>
            <w:tcBorders>
              <w:top w:val="nil"/>
              <w:left w:val="nil"/>
              <w:bottom w:val="single" w:sz="4" w:space="0" w:color="F2F2F2"/>
              <w:right w:val="nil"/>
            </w:tcBorders>
            <w:shd w:val="clear" w:color="auto" w:fill="BDD6EE" w:themeFill="accent5" w:themeFillTint="66"/>
            <w:vAlign w:val="center"/>
            <w:hideMark/>
          </w:tcPr>
          <w:p w14:paraId="10BEA46E" w14:textId="6DCE2E69" w:rsidR="00EF7664" w:rsidRPr="00DD1319" w:rsidRDefault="00EF7664" w:rsidP="00EF7664">
            <w:pPr>
              <w:jc w:val="center"/>
              <w:rPr>
                <w:rFonts w:ascii="Verdana" w:eastAsia="Times New Roman" w:hAnsi="Verdana" w:cs="Calibri"/>
                <w:sz w:val="16"/>
                <w:szCs w:val="16"/>
                <w:lang w:eastAsia="el-GR"/>
              </w:rPr>
            </w:pPr>
            <w:r w:rsidRPr="00C447CD">
              <w:rPr>
                <w:rFonts w:ascii="Verdana" w:eastAsia="Times New Roman" w:hAnsi="Verdana" w:cs="Calibri"/>
                <w:sz w:val="16"/>
                <w:szCs w:val="16"/>
                <w:lang w:val="el-GR" w:eastAsia="el-GR"/>
              </w:rPr>
              <w:t> </w:t>
            </w:r>
            <w:r w:rsidR="00DD1319">
              <w:rPr>
                <w:rFonts w:ascii="Verdana" w:eastAsia="Times New Roman" w:hAnsi="Verdana" w:cs="Calibri"/>
                <w:sz w:val="16"/>
                <w:szCs w:val="16"/>
                <w:lang w:eastAsia="el-GR"/>
              </w:rPr>
              <w:t>6</w:t>
            </w:r>
          </w:p>
        </w:tc>
        <w:tc>
          <w:tcPr>
            <w:tcW w:w="1152" w:type="dxa"/>
            <w:tcBorders>
              <w:top w:val="nil"/>
              <w:left w:val="nil"/>
              <w:bottom w:val="single" w:sz="4" w:space="0" w:color="F2F2F2"/>
              <w:right w:val="nil"/>
            </w:tcBorders>
            <w:shd w:val="clear" w:color="auto" w:fill="BDD6EE" w:themeFill="accent5" w:themeFillTint="66"/>
            <w:noWrap/>
            <w:vAlign w:val="center"/>
            <w:hideMark/>
          </w:tcPr>
          <w:p w14:paraId="7CB6B8DE" w14:textId="3CB80800" w:rsidR="00EF7664" w:rsidRPr="00C447CD" w:rsidRDefault="00C447CD" w:rsidP="00EF7664">
            <w:pPr>
              <w:jc w:val="center"/>
              <w:rPr>
                <w:rFonts w:ascii="Verdana" w:eastAsia="Times New Roman" w:hAnsi="Verdana" w:cs="Calibri"/>
                <w:sz w:val="16"/>
                <w:szCs w:val="16"/>
                <w:lang w:val="el-GR" w:eastAsia="el-GR"/>
              </w:rPr>
            </w:pPr>
            <w:r w:rsidRPr="00C447CD">
              <w:rPr>
                <w:rFonts w:ascii="Verdana" w:eastAsia="Times New Roman" w:hAnsi="Verdana" w:cs="Calibri"/>
                <w:sz w:val="16"/>
                <w:szCs w:val="16"/>
                <w:lang w:val="el-GR" w:eastAsia="el-GR"/>
              </w:rPr>
              <w:t>Ναι</w:t>
            </w:r>
          </w:p>
        </w:tc>
        <w:tc>
          <w:tcPr>
            <w:tcW w:w="1966" w:type="dxa"/>
            <w:tcBorders>
              <w:top w:val="nil"/>
              <w:left w:val="nil"/>
              <w:bottom w:val="single" w:sz="4" w:space="0" w:color="F2F2F2"/>
              <w:right w:val="nil"/>
            </w:tcBorders>
            <w:shd w:val="clear" w:color="auto" w:fill="BDD6EE" w:themeFill="accent5" w:themeFillTint="66"/>
            <w:vAlign w:val="center"/>
            <w:hideMark/>
          </w:tcPr>
          <w:p w14:paraId="08DF2399" w14:textId="77777777" w:rsidR="00EF7664" w:rsidRPr="00C447CD" w:rsidRDefault="00EF7664" w:rsidP="00EF7664">
            <w:pPr>
              <w:jc w:val="center"/>
              <w:rPr>
                <w:rFonts w:ascii="Verdana" w:eastAsia="Times New Roman" w:hAnsi="Verdana" w:cs="Calibri"/>
                <w:sz w:val="16"/>
                <w:szCs w:val="16"/>
                <w:lang w:val="el-GR" w:eastAsia="el-GR"/>
              </w:rPr>
            </w:pPr>
            <w:r w:rsidRPr="00C447CD">
              <w:rPr>
                <w:rFonts w:ascii="Verdana" w:eastAsia="Times New Roman" w:hAnsi="Verdana" w:cs="Calibri"/>
                <w:sz w:val="16"/>
                <w:szCs w:val="16"/>
                <w:lang w:val="el-GR" w:eastAsia="el-GR"/>
              </w:rPr>
              <w:t>Εμμανουηλίδης Παναγιώτης</w:t>
            </w:r>
          </w:p>
        </w:tc>
        <w:tc>
          <w:tcPr>
            <w:tcW w:w="1984" w:type="dxa"/>
            <w:tcBorders>
              <w:top w:val="nil"/>
              <w:left w:val="nil"/>
              <w:bottom w:val="single" w:sz="4" w:space="0" w:color="F2F2F2"/>
              <w:right w:val="nil"/>
            </w:tcBorders>
            <w:shd w:val="clear" w:color="auto" w:fill="BDD6EE" w:themeFill="accent5" w:themeFillTint="66"/>
            <w:vAlign w:val="center"/>
          </w:tcPr>
          <w:p w14:paraId="73655D4D" w14:textId="7B17C31C" w:rsidR="00EF7664" w:rsidRPr="00C447CD" w:rsidRDefault="00EF7664" w:rsidP="00EF7664">
            <w:pPr>
              <w:jc w:val="center"/>
              <w:rPr>
                <w:rFonts w:ascii="Verdana" w:eastAsia="Times New Roman" w:hAnsi="Verdana" w:cs="Calibri"/>
                <w:sz w:val="16"/>
                <w:szCs w:val="16"/>
                <w:lang w:val="el-GR" w:eastAsia="el-GR"/>
              </w:rPr>
            </w:pPr>
          </w:p>
        </w:tc>
      </w:tr>
      <w:tr w:rsidR="00EF7664" w:rsidRPr="00EF7664" w14:paraId="1DFDF3E9" w14:textId="77777777" w:rsidTr="00DD1319">
        <w:trPr>
          <w:trHeight w:val="566"/>
        </w:trPr>
        <w:tc>
          <w:tcPr>
            <w:tcW w:w="654" w:type="dxa"/>
            <w:tcBorders>
              <w:top w:val="nil"/>
              <w:left w:val="nil"/>
              <w:bottom w:val="single" w:sz="4" w:space="0" w:color="F2F2F2"/>
              <w:right w:val="nil"/>
            </w:tcBorders>
            <w:shd w:val="clear" w:color="auto" w:fill="BDD6EE" w:themeFill="accent5" w:themeFillTint="66"/>
            <w:noWrap/>
            <w:vAlign w:val="center"/>
            <w:hideMark/>
          </w:tcPr>
          <w:p w14:paraId="67DBB7FF" w14:textId="77777777" w:rsidR="00EF7664" w:rsidRPr="00C447CD" w:rsidRDefault="00EF7664" w:rsidP="00EF7664">
            <w:pPr>
              <w:jc w:val="center"/>
              <w:rPr>
                <w:rFonts w:ascii="Verdana" w:eastAsia="Times New Roman" w:hAnsi="Verdana" w:cs="Calibri"/>
                <w:sz w:val="16"/>
                <w:szCs w:val="16"/>
                <w:lang w:val="el-GR" w:eastAsia="el-GR"/>
              </w:rPr>
            </w:pPr>
            <w:r w:rsidRPr="00C447CD">
              <w:rPr>
                <w:rFonts w:ascii="Verdana" w:eastAsia="Times New Roman" w:hAnsi="Verdana" w:cs="Calibri"/>
                <w:sz w:val="16"/>
                <w:szCs w:val="16"/>
                <w:lang w:val="el-GR" w:eastAsia="el-GR"/>
              </w:rPr>
              <w:t>20</w:t>
            </w:r>
          </w:p>
        </w:tc>
        <w:tc>
          <w:tcPr>
            <w:tcW w:w="4308" w:type="dxa"/>
            <w:tcBorders>
              <w:top w:val="nil"/>
              <w:left w:val="nil"/>
              <w:bottom w:val="single" w:sz="4" w:space="0" w:color="F2F2F2"/>
              <w:right w:val="nil"/>
            </w:tcBorders>
            <w:shd w:val="clear" w:color="auto" w:fill="BDD6EE" w:themeFill="accent5" w:themeFillTint="66"/>
            <w:vAlign w:val="center"/>
            <w:hideMark/>
          </w:tcPr>
          <w:p w14:paraId="732E9A15" w14:textId="77777777" w:rsidR="00EF7664" w:rsidRPr="00C447CD" w:rsidRDefault="00EF7664" w:rsidP="00EF7664">
            <w:pPr>
              <w:jc w:val="both"/>
              <w:rPr>
                <w:rFonts w:ascii="Verdana" w:eastAsia="Times New Roman" w:hAnsi="Verdana" w:cs="Calibri"/>
                <w:sz w:val="16"/>
                <w:szCs w:val="16"/>
                <w:lang w:val="el-GR" w:eastAsia="el-GR"/>
              </w:rPr>
            </w:pPr>
            <w:r w:rsidRPr="00C447CD">
              <w:rPr>
                <w:rFonts w:ascii="Verdana" w:eastAsia="Times New Roman" w:hAnsi="Verdana" w:cs="Calibri"/>
                <w:sz w:val="16"/>
                <w:szCs w:val="16"/>
                <w:lang w:val="el-GR" w:eastAsia="el-GR"/>
              </w:rPr>
              <w:t>Έλεγχος λειτουργικότητας (</w:t>
            </w:r>
            <w:proofErr w:type="spellStart"/>
            <w:r w:rsidRPr="00C447CD">
              <w:rPr>
                <w:rFonts w:ascii="Verdana" w:eastAsia="Times New Roman" w:hAnsi="Verdana" w:cs="Calibri"/>
                <w:sz w:val="16"/>
                <w:szCs w:val="16"/>
                <w:lang w:val="el-GR" w:eastAsia="el-GR"/>
              </w:rPr>
              <w:t>beta</w:t>
            </w:r>
            <w:proofErr w:type="spellEnd"/>
            <w:r w:rsidRPr="00C447CD">
              <w:rPr>
                <w:rFonts w:ascii="Verdana" w:eastAsia="Times New Roman" w:hAnsi="Verdana" w:cs="Calibri"/>
                <w:sz w:val="16"/>
                <w:szCs w:val="16"/>
                <w:lang w:val="el-GR" w:eastAsia="el-GR"/>
              </w:rPr>
              <w:t xml:space="preserve"> </w:t>
            </w:r>
            <w:proofErr w:type="spellStart"/>
            <w:r w:rsidRPr="00C447CD">
              <w:rPr>
                <w:rFonts w:ascii="Verdana" w:eastAsia="Times New Roman" w:hAnsi="Verdana" w:cs="Calibri"/>
                <w:sz w:val="16"/>
                <w:szCs w:val="16"/>
                <w:lang w:val="el-GR" w:eastAsia="el-GR"/>
              </w:rPr>
              <w:t>testing</w:t>
            </w:r>
            <w:proofErr w:type="spellEnd"/>
            <w:r w:rsidRPr="00C447CD">
              <w:rPr>
                <w:rFonts w:ascii="Verdana" w:eastAsia="Times New Roman" w:hAnsi="Verdana" w:cs="Calibri"/>
                <w:sz w:val="16"/>
                <w:szCs w:val="16"/>
                <w:lang w:val="el-GR" w:eastAsia="el-GR"/>
              </w:rPr>
              <w:t>)</w:t>
            </w:r>
          </w:p>
        </w:tc>
        <w:tc>
          <w:tcPr>
            <w:tcW w:w="709" w:type="dxa"/>
            <w:tcBorders>
              <w:top w:val="nil"/>
              <w:left w:val="nil"/>
              <w:bottom w:val="single" w:sz="4" w:space="0" w:color="F2F2F2"/>
              <w:right w:val="nil"/>
            </w:tcBorders>
            <w:shd w:val="clear" w:color="auto" w:fill="BDD6EE" w:themeFill="accent5" w:themeFillTint="66"/>
            <w:vAlign w:val="center"/>
            <w:hideMark/>
          </w:tcPr>
          <w:p w14:paraId="5DDA1FC6" w14:textId="3EDBCAAA" w:rsidR="00EF7664" w:rsidRPr="00DD1319" w:rsidRDefault="00EF7664" w:rsidP="00EF7664">
            <w:pPr>
              <w:jc w:val="center"/>
              <w:rPr>
                <w:rFonts w:ascii="Verdana" w:eastAsia="Times New Roman" w:hAnsi="Verdana" w:cs="Calibri"/>
                <w:sz w:val="16"/>
                <w:szCs w:val="16"/>
                <w:lang w:eastAsia="el-GR"/>
              </w:rPr>
            </w:pPr>
            <w:r w:rsidRPr="00C447CD">
              <w:rPr>
                <w:rFonts w:ascii="Verdana" w:eastAsia="Times New Roman" w:hAnsi="Verdana" w:cs="Calibri"/>
                <w:sz w:val="16"/>
                <w:szCs w:val="16"/>
                <w:lang w:val="el-GR" w:eastAsia="el-GR"/>
              </w:rPr>
              <w:t> </w:t>
            </w:r>
            <w:r w:rsidR="00DD1319">
              <w:rPr>
                <w:rFonts w:ascii="Verdana" w:eastAsia="Times New Roman" w:hAnsi="Verdana" w:cs="Calibri"/>
                <w:sz w:val="16"/>
                <w:szCs w:val="16"/>
                <w:lang w:eastAsia="el-GR"/>
              </w:rPr>
              <w:t>6</w:t>
            </w:r>
          </w:p>
        </w:tc>
        <w:tc>
          <w:tcPr>
            <w:tcW w:w="1152" w:type="dxa"/>
            <w:tcBorders>
              <w:top w:val="nil"/>
              <w:left w:val="nil"/>
              <w:bottom w:val="single" w:sz="4" w:space="0" w:color="F2F2F2"/>
              <w:right w:val="nil"/>
            </w:tcBorders>
            <w:shd w:val="clear" w:color="auto" w:fill="BDD6EE" w:themeFill="accent5" w:themeFillTint="66"/>
            <w:noWrap/>
            <w:vAlign w:val="center"/>
            <w:hideMark/>
          </w:tcPr>
          <w:p w14:paraId="1401CA6C" w14:textId="5B0BC763" w:rsidR="00EF7664" w:rsidRPr="00C447CD" w:rsidRDefault="00C447CD" w:rsidP="00EF7664">
            <w:pPr>
              <w:jc w:val="center"/>
              <w:rPr>
                <w:rFonts w:ascii="Verdana" w:eastAsia="Times New Roman" w:hAnsi="Verdana" w:cs="Calibri"/>
                <w:sz w:val="16"/>
                <w:szCs w:val="16"/>
                <w:lang w:val="el-GR" w:eastAsia="el-GR"/>
              </w:rPr>
            </w:pPr>
            <w:r w:rsidRPr="00C447CD">
              <w:rPr>
                <w:rFonts w:ascii="Verdana" w:eastAsia="Times New Roman" w:hAnsi="Verdana" w:cs="Calibri"/>
                <w:sz w:val="16"/>
                <w:szCs w:val="16"/>
                <w:lang w:val="el-GR" w:eastAsia="el-GR"/>
              </w:rPr>
              <w:t>Ναι</w:t>
            </w:r>
          </w:p>
        </w:tc>
        <w:tc>
          <w:tcPr>
            <w:tcW w:w="1966" w:type="dxa"/>
            <w:tcBorders>
              <w:top w:val="nil"/>
              <w:left w:val="nil"/>
              <w:bottom w:val="single" w:sz="4" w:space="0" w:color="F2F2F2"/>
              <w:right w:val="nil"/>
            </w:tcBorders>
            <w:shd w:val="clear" w:color="auto" w:fill="BDD6EE" w:themeFill="accent5" w:themeFillTint="66"/>
            <w:vAlign w:val="center"/>
            <w:hideMark/>
          </w:tcPr>
          <w:p w14:paraId="23BF3C65" w14:textId="77777777" w:rsidR="00EF7664" w:rsidRPr="00C447CD" w:rsidRDefault="00EF7664" w:rsidP="00EF7664">
            <w:pPr>
              <w:jc w:val="center"/>
              <w:rPr>
                <w:rFonts w:ascii="Verdana" w:eastAsia="Times New Roman" w:hAnsi="Verdana" w:cs="Calibri"/>
                <w:sz w:val="16"/>
                <w:szCs w:val="16"/>
                <w:lang w:val="el-GR" w:eastAsia="el-GR"/>
              </w:rPr>
            </w:pPr>
            <w:r w:rsidRPr="00C447CD">
              <w:rPr>
                <w:rFonts w:ascii="Verdana" w:eastAsia="Times New Roman" w:hAnsi="Verdana" w:cs="Calibri"/>
                <w:sz w:val="16"/>
                <w:szCs w:val="16"/>
                <w:lang w:val="el-GR" w:eastAsia="el-GR"/>
              </w:rPr>
              <w:t>Εμμανουηλίδης Παναγιώτης</w:t>
            </w:r>
          </w:p>
        </w:tc>
        <w:tc>
          <w:tcPr>
            <w:tcW w:w="1984" w:type="dxa"/>
            <w:tcBorders>
              <w:top w:val="nil"/>
              <w:left w:val="nil"/>
              <w:bottom w:val="single" w:sz="4" w:space="0" w:color="F2F2F2"/>
              <w:right w:val="nil"/>
            </w:tcBorders>
            <w:shd w:val="clear" w:color="auto" w:fill="BDD6EE" w:themeFill="accent5" w:themeFillTint="66"/>
            <w:vAlign w:val="center"/>
            <w:hideMark/>
          </w:tcPr>
          <w:p w14:paraId="7A7CBA24" w14:textId="77777777" w:rsidR="00EF7664" w:rsidRPr="00C447CD" w:rsidRDefault="00EF7664" w:rsidP="00EF7664">
            <w:pPr>
              <w:jc w:val="center"/>
              <w:rPr>
                <w:rFonts w:ascii="Verdana" w:eastAsia="Times New Roman" w:hAnsi="Verdana" w:cs="Calibri"/>
                <w:sz w:val="16"/>
                <w:szCs w:val="16"/>
                <w:lang w:val="el-GR" w:eastAsia="el-GR"/>
              </w:rPr>
            </w:pPr>
            <w:r w:rsidRPr="00C447CD">
              <w:rPr>
                <w:rFonts w:ascii="Verdana" w:eastAsia="Times New Roman" w:hAnsi="Verdana" w:cs="Calibri"/>
                <w:sz w:val="16"/>
                <w:szCs w:val="16"/>
                <w:lang w:val="el-GR" w:eastAsia="el-GR"/>
              </w:rPr>
              <w:t> </w:t>
            </w:r>
          </w:p>
        </w:tc>
      </w:tr>
      <w:tr w:rsidR="00EF7664" w:rsidRPr="00EF7664" w14:paraId="1F7FA8F4" w14:textId="77777777" w:rsidTr="00DD1319">
        <w:trPr>
          <w:trHeight w:val="689"/>
        </w:trPr>
        <w:tc>
          <w:tcPr>
            <w:tcW w:w="654" w:type="dxa"/>
            <w:tcBorders>
              <w:top w:val="nil"/>
              <w:left w:val="nil"/>
              <w:bottom w:val="single" w:sz="4" w:space="0" w:color="F2F2F2"/>
              <w:right w:val="nil"/>
            </w:tcBorders>
            <w:shd w:val="clear" w:color="auto" w:fill="BDD6EE" w:themeFill="accent5" w:themeFillTint="66"/>
            <w:noWrap/>
            <w:vAlign w:val="center"/>
            <w:hideMark/>
          </w:tcPr>
          <w:p w14:paraId="3282FCCC" w14:textId="77777777" w:rsidR="00EF7664" w:rsidRPr="00C447CD" w:rsidRDefault="00EF7664" w:rsidP="00EF7664">
            <w:pPr>
              <w:jc w:val="center"/>
              <w:rPr>
                <w:rFonts w:ascii="Verdana" w:eastAsia="Times New Roman" w:hAnsi="Verdana" w:cs="Calibri"/>
                <w:sz w:val="16"/>
                <w:szCs w:val="16"/>
                <w:lang w:val="el-GR" w:eastAsia="el-GR"/>
              </w:rPr>
            </w:pPr>
            <w:r w:rsidRPr="00C447CD">
              <w:rPr>
                <w:rFonts w:ascii="Verdana" w:eastAsia="Times New Roman" w:hAnsi="Verdana" w:cs="Calibri"/>
                <w:sz w:val="16"/>
                <w:szCs w:val="16"/>
                <w:lang w:val="el-GR" w:eastAsia="el-GR"/>
              </w:rPr>
              <w:t>21</w:t>
            </w:r>
          </w:p>
        </w:tc>
        <w:tc>
          <w:tcPr>
            <w:tcW w:w="4308" w:type="dxa"/>
            <w:tcBorders>
              <w:top w:val="nil"/>
              <w:left w:val="nil"/>
              <w:bottom w:val="single" w:sz="4" w:space="0" w:color="F2F2F2"/>
              <w:right w:val="nil"/>
            </w:tcBorders>
            <w:shd w:val="clear" w:color="auto" w:fill="BDD6EE" w:themeFill="accent5" w:themeFillTint="66"/>
            <w:vAlign w:val="center"/>
            <w:hideMark/>
          </w:tcPr>
          <w:p w14:paraId="6628FF11" w14:textId="77777777" w:rsidR="00EF7664" w:rsidRPr="00C447CD" w:rsidRDefault="00EF7664" w:rsidP="00EF7664">
            <w:pPr>
              <w:jc w:val="both"/>
              <w:rPr>
                <w:rFonts w:ascii="Verdana" w:eastAsia="Times New Roman" w:hAnsi="Verdana" w:cs="Calibri"/>
                <w:sz w:val="16"/>
                <w:szCs w:val="16"/>
                <w:lang w:val="el-GR" w:eastAsia="el-GR"/>
              </w:rPr>
            </w:pPr>
            <w:r w:rsidRPr="00C447CD">
              <w:rPr>
                <w:rFonts w:ascii="Verdana" w:eastAsia="Times New Roman" w:hAnsi="Verdana" w:cs="Calibri"/>
                <w:sz w:val="16"/>
                <w:szCs w:val="16"/>
                <w:lang w:val="el-GR" w:eastAsia="el-GR"/>
              </w:rPr>
              <w:t>Συγγραφή λειτουργικών απαιτήσεων</w:t>
            </w:r>
          </w:p>
        </w:tc>
        <w:tc>
          <w:tcPr>
            <w:tcW w:w="709" w:type="dxa"/>
            <w:tcBorders>
              <w:top w:val="nil"/>
              <w:left w:val="nil"/>
              <w:bottom w:val="single" w:sz="4" w:space="0" w:color="F2F2F2"/>
              <w:right w:val="nil"/>
            </w:tcBorders>
            <w:shd w:val="clear" w:color="auto" w:fill="BDD6EE" w:themeFill="accent5" w:themeFillTint="66"/>
            <w:vAlign w:val="center"/>
            <w:hideMark/>
          </w:tcPr>
          <w:p w14:paraId="4DCE0AAA" w14:textId="7E4072CD" w:rsidR="00EF7664" w:rsidRPr="00DD1319" w:rsidRDefault="00DD1319" w:rsidP="00EF7664">
            <w:pPr>
              <w:jc w:val="center"/>
              <w:rPr>
                <w:rFonts w:ascii="Verdana" w:eastAsia="Times New Roman" w:hAnsi="Verdana" w:cs="Calibri"/>
                <w:sz w:val="16"/>
                <w:szCs w:val="16"/>
                <w:lang w:eastAsia="el-GR"/>
              </w:rPr>
            </w:pPr>
            <w:r>
              <w:rPr>
                <w:rFonts w:ascii="Verdana" w:eastAsia="Times New Roman" w:hAnsi="Verdana" w:cs="Calibri"/>
                <w:sz w:val="16"/>
                <w:szCs w:val="16"/>
                <w:lang w:eastAsia="el-GR"/>
              </w:rPr>
              <w:t>4</w:t>
            </w:r>
          </w:p>
        </w:tc>
        <w:tc>
          <w:tcPr>
            <w:tcW w:w="1152" w:type="dxa"/>
            <w:tcBorders>
              <w:top w:val="nil"/>
              <w:left w:val="nil"/>
              <w:bottom w:val="single" w:sz="4" w:space="0" w:color="F2F2F2"/>
              <w:right w:val="nil"/>
            </w:tcBorders>
            <w:shd w:val="clear" w:color="auto" w:fill="BDD6EE" w:themeFill="accent5" w:themeFillTint="66"/>
            <w:noWrap/>
            <w:vAlign w:val="center"/>
            <w:hideMark/>
          </w:tcPr>
          <w:p w14:paraId="747BED47" w14:textId="77777777" w:rsidR="00EF7664" w:rsidRPr="00C447CD" w:rsidRDefault="00EF7664" w:rsidP="00EF7664">
            <w:pPr>
              <w:jc w:val="center"/>
              <w:rPr>
                <w:rFonts w:ascii="Verdana" w:eastAsia="Times New Roman" w:hAnsi="Verdana" w:cs="Calibri"/>
                <w:sz w:val="16"/>
                <w:szCs w:val="16"/>
                <w:lang w:val="el-GR" w:eastAsia="el-GR"/>
              </w:rPr>
            </w:pPr>
            <w:r w:rsidRPr="00C447CD">
              <w:rPr>
                <w:rFonts w:ascii="Verdana" w:eastAsia="Times New Roman" w:hAnsi="Verdana" w:cs="Calibri"/>
                <w:sz w:val="16"/>
                <w:szCs w:val="16"/>
                <w:lang w:val="el-GR" w:eastAsia="el-GR"/>
              </w:rPr>
              <w:t>Ναι</w:t>
            </w:r>
          </w:p>
        </w:tc>
        <w:tc>
          <w:tcPr>
            <w:tcW w:w="1966" w:type="dxa"/>
            <w:tcBorders>
              <w:top w:val="nil"/>
              <w:left w:val="nil"/>
              <w:bottom w:val="single" w:sz="4" w:space="0" w:color="F2F2F2"/>
              <w:right w:val="nil"/>
            </w:tcBorders>
            <w:shd w:val="clear" w:color="auto" w:fill="BDD6EE" w:themeFill="accent5" w:themeFillTint="66"/>
            <w:vAlign w:val="center"/>
            <w:hideMark/>
          </w:tcPr>
          <w:p w14:paraId="514AAE9C" w14:textId="77777777" w:rsidR="00EF7664" w:rsidRPr="00C447CD" w:rsidRDefault="00EF7664" w:rsidP="00EF7664">
            <w:pPr>
              <w:jc w:val="center"/>
              <w:rPr>
                <w:rFonts w:ascii="Verdana" w:eastAsia="Times New Roman" w:hAnsi="Verdana" w:cs="Calibri"/>
                <w:sz w:val="16"/>
                <w:szCs w:val="16"/>
                <w:lang w:val="el-GR" w:eastAsia="el-GR"/>
              </w:rPr>
            </w:pPr>
            <w:r w:rsidRPr="00C447CD">
              <w:rPr>
                <w:rFonts w:ascii="Verdana" w:eastAsia="Times New Roman" w:hAnsi="Verdana" w:cs="Calibri"/>
                <w:sz w:val="16"/>
                <w:szCs w:val="16"/>
                <w:lang w:val="el-GR" w:eastAsia="el-GR"/>
              </w:rPr>
              <w:t>Εμμανουηλίδης Παναγιώτης</w:t>
            </w:r>
          </w:p>
        </w:tc>
        <w:tc>
          <w:tcPr>
            <w:tcW w:w="1984" w:type="dxa"/>
            <w:tcBorders>
              <w:top w:val="nil"/>
              <w:left w:val="nil"/>
              <w:bottom w:val="single" w:sz="4" w:space="0" w:color="F2F2F2"/>
              <w:right w:val="nil"/>
            </w:tcBorders>
            <w:shd w:val="clear" w:color="auto" w:fill="BDD6EE" w:themeFill="accent5" w:themeFillTint="66"/>
            <w:vAlign w:val="center"/>
            <w:hideMark/>
          </w:tcPr>
          <w:p w14:paraId="39196D37" w14:textId="77777777" w:rsidR="00EF7664" w:rsidRPr="00C447CD" w:rsidRDefault="00EF7664" w:rsidP="00EF7664">
            <w:pPr>
              <w:jc w:val="center"/>
              <w:rPr>
                <w:rFonts w:ascii="Verdana" w:eastAsia="Times New Roman" w:hAnsi="Verdana" w:cs="Calibri"/>
                <w:sz w:val="16"/>
                <w:szCs w:val="16"/>
                <w:lang w:val="el-GR" w:eastAsia="el-GR"/>
              </w:rPr>
            </w:pPr>
            <w:r w:rsidRPr="00C447CD">
              <w:rPr>
                <w:rFonts w:ascii="Verdana" w:eastAsia="Times New Roman" w:hAnsi="Verdana" w:cs="Calibri"/>
                <w:sz w:val="16"/>
                <w:szCs w:val="16"/>
                <w:lang w:val="el-GR" w:eastAsia="el-GR"/>
              </w:rPr>
              <w:t> </w:t>
            </w:r>
          </w:p>
        </w:tc>
      </w:tr>
      <w:tr w:rsidR="00EF7664" w:rsidRPr="00EF7664" w14:paraId="7519637C" w14:textId="77777777" w:rsidTr="00DD1319">
        <w:trPr>
          <w:trHeight w:val="532"/>
        </w:trPr>
        <w:tc>
          <w:tcPr>
            <w:tcW w:w="654" w:type="dxa"/>
            <w:tcBorders>
              <w:top w:val="nil"/>
              <w:left w:val="nil"/>
              <w:bottom w:val="single" w:sz="4" w:space="0" w:color="F2F2F2"/>
              <w:right w:val="nil"/>
            </w:tcBorders>
            <w:shd w:val="clear" w:color="auto" w:fill="BDD6EE" w:themeFill="accent5" w:themeFillTint="66"/>
            <w:noWrap/>
            <w:vAlign w:val="center"/>
            <w:hideMark/>
          </w:tcPr>
          <w:p w14:paraId="7F816789" w14:textId="77777777" w:rsidR="00EF7664" w:rsidRPr="00C447CD" w:rsidRDefault="00EF7664" w:rsidP="00EF7664">
            <w:pPr>
              <w:jc w:val="center"/>
              <w:rPr>
                <w:rFonts w:ascii="Verdana" w:eastAsia="Times New Roman" w:hAnsi="Verdana" w:cs="Calibri"/>
                <w:sz w:val="16"/>
                <w:szCs w:val="16"/>
                <w:lang w:val="el-GR" w:eastAsia="el-GR"/>
              </w:rPr>
            </w:pPr>
            <w:r w:rsidRPr="00C447CD">
              <w:rPr>
                <w:rFonts w:ascii="Verdana" w:eastAsia="Times New Roman" w:hAnsi="Verdana" w:cs="Calibri"/>
                <w:sz w:val="16"/>
                <w:szCs w:val="16"/>
                <w:lang w:val="el-GR" w:eastAsia="el-GR"/>
              </w:rPr>
              <w:t>22</w:t>
            </w:r>
          </w:p>
        </w:tc>
        <w:tc>
          <w:tcPr>
            <w:tcW w:w="4308" w:type="dxa"/>
            <w:tcBorders>
              <w:top w:val="nil"/>
              <w:left w:val="nil"/>
              <w:bottom w:val="single" w:sz="4" w:space="0" w:color="F2F2F2"/>
              <w:right w:val="nil"/>
            </w:tcBorders>
            <w:shd w:val="clear" w:color="auto" w:fill="BDD6EE" w:themeFill="accent5" w:themeFillTint="66"/>
            <w:vAlign w:val="center"/>
            <w:hideMark/>
          </w:tcPr>
          <w:p w14:paraId="226DFD3D" w14:textId="77777777" w:rsidR="00EF7664" w:rsidRPr="00C447CD" w:rsidRDefault="00EF7664" w:rsidP="00EF7664">
            <w:pPr>
              <w:jc w:val="both"/>
              <w:rPr>
                <w:rFonts w:ascii="Verdana" w:eastAsia="Times New Roman" w:hAnsi="Verdana" w:cs="Calibri"/>
                <w:sz w:val="16"/>
                <w:szCs w:val="16"/>
                <w:lang w:val="el-GR" w:eastAsia="el-GR"/>
              </w:rPr>
            </w:pPr>
            <w:r w:rsidRPr="00C447CD">
              <w:rPr>
                <w:rFonts w:ascii="Verdana" w:eastAsia="Times New Roman" w:hAnsi="Verdana" w:cs="Calibri"/>
                <w:sz w:val="16"/>
                <w:szCs w:val="16"/>
                <w:lang w:val="el-GR" w:eastAsia="el-GR"/>
              </w:rPr>
              <w:t>Συγγραφή ενδιάμεσου παραδοτέου</w:t>
            </w:r>
          </w:p>
        </w:tc>
        <w:tc>
          <w:tcPr>
            <w:tcW w:w="709" w:type="dxa"/>
            <w:tcBorders>
              <w:top w:val="nil"/>
              <w:left w:val="nil"/>
              <w:bottom w:val="single" w:sz="4" w:space="0" w:color="F2F2F2"/>
              <w:right w:val="nil"/>
            </w:tcBorders>
            <w:shd w:val="clear" w:color="auto" w:fill="BDD6EE" w:themeFill="accent5" w:themeFillTint="66"/>
            <w:vAlign w:val="center"/>
            <w:hideMark/>
          </w:tcPr>
          <w:p w14:paraId="7098DA69" w14:textId="77777777" w:rsidR="00EF7664" w:rsidRPr="00C447CD" w:rsidRDefault="00EF7664" w:rsidP="00EF7664">
            <w:pPr>
              <w:jc w:val="center"/>
              <w:rPr>
                <w:rFonts w:ascii="Verdana" w:eastAsia="Times New Roman" w:hAnsi="Verdana" w:cs="Calibri"/>
                <w:sz w:val="16"/>
                <w:szCs w:val="16"/>
                <w:lang w:val="el-GR" w:eastAsia="el-GR"/>
              </w:rPr>
            </w:pPr>
            <w:r w:rsidRPr="00C447CD">
              <w:rPr>
                <w:rFonts w:ascii="Verdana" w:eastAsia="Times New Roman" w:hAnsi="Verdana" w:cs="Calibri"/>
                <w:sz w:val="16"/>
                <w:szCs w:val="16"/>
                <w:lang w:val="el-GR" w:eastAsia="el-GR"/>
              </w:rPr>
              <w:t>5</w:t>
            </w:r>
          </w:p>
        </w:tc>
        <w:tc>
          <w:tcPr>
            <w:tcW w:w="1152" w:type="dxa"/>
            <w:tcBorders>
              <w:top w:val="nil"/>
              <w:left w:val="nil"/>
              <w:bottom w:val="single" w:sz="4" w:space="0" w:color="F2F2F2"/>
              <w:right w:val="nil"/>
            </w:tcBorders>
            <w:shd w:val="clear" w:color="auto" w:fill="BDD6EE" w:themeFill="accent5" w:themeFillTint="66"/>
            <w:noWrap/>
            <w:vAlign w:val="center"/>
            <w:hideMark/>
          </w:tcPr>
          <w:p w14:paraId="32FFD266" w14:textId="77777777" w:rsidR="00EF7664" w:rsidRPr="00C447CD" w:rsidRDefault="00EF7664" w:rsidP="00EF7664">
            <w:pPr>
              <w:jc w:val="center"/>
              <w:rPr>
                <w:rFonts w:ascii="Verdana" w:eastAsia="Times New Roman" w:hAnsi="Verdana" w:cs="Calibri"/>
                <w:sz w:val="16"/>
                <w:szCs w:val="16"/>
                <w:lang w:val="el-GR" w:eastAsia="el-GR"/>
              </w:rPr>
            </w:pPr>
            <w:r w:rsidRPr="00C447CD">
              <w:rPr>
                <w:rFonts w:ascii="Verdana" w:eastAsia="Times New Roman" w:hAnsi="Verdana" w:cs="Calibri"/>
                <w:sz w:val="16"/>
                <w:szCs w:val="16"/>
                <w:lang w:val="el-GR" w:eastAsia="el-GR"/>
              </w:rPr>
              <w:t>Ναι</w:t>
            </w:r>
          </w:p>
        </w:tc>
        <w:tc>
          <w:tcPr>
            <w:tcW w:w="1966" w:type="dxa"/>
            <w:tcBorders>
              <w:top w:val="nil"/>
              <w:left w:val="nil"/>
              <w:bottom w:val="single" w:sz="4" w:space="0" w:color="F2F2F2"/>
              <w:right w:val="nil"/>
            </w:tcBorders>
            <w:shd w:val="clear" w:color="auto" w:fill="BDD6EE" w:themeFill="accent5" w:themeFillTint="66"/>
            <w:vAlign w:val="center"/>
            <w:hideMark/>
          </w:tcPr>
          <w:p w14:paraId="1B376E65" w14:textId="77777777" w:rsidR="00EF7664" w:rsidRPr="00C447CD" w:rsidRDefault="00EF7664" w:rsidP="00EF7664">
            <w:pPr>
              <w:jc w:val="center"/>
              <w:rPr>
                <w:rFonts w:ascii="Verdana" w:eastAsia="Times New Roman" w:hAnsi="Verdana" w:cs="Calibri"/>
                <w:sz w:val="16"/>
                <w:szCs w:val="16"/>
                <w:lang w:val="el-GR" w:eastAsia="el-GR"/>
              </w:rPr>
            </w:pPr>
            <w:r w:rsidRPr="00C447CD">
              <w:rPr>
                <w:rFonts w:ascii="Verdana" w:eastAsia="Times New Roman" w:hAnsi="Verdana" w:cs="Calibri"/>
                <w:sz w:val="16"/>
                <w:szCs w:val="16"/>
                <w:lang w:val="el-GR" w:eastAsia="el-GR"/>
              </w:rPr>
              <w:t>Εμμανουηλίδης Παναγιώτης</w:t>
            </w:r>
          </w:p>
        </w:tc>
        <w:tc>
          <w:tcPr>
            <w:tcW w:w="1984" w:type="dxa"/>
            <w:tcBorders>
              <w:top w:val="nil"/>
              <w:left w:val="nil"/>
              <w:bottom w:val="single" w:sz="4" w:space="0" w:color="F2F2F2"/>
              <w:right w:val="nil"/>
            </w:tcBorders>
            <w:shd w:val="clear" w:color="auto" w:fill="BDD6EE" w:themeFill="accent5" w:themeFillTint="66"/>
            <w:vAlign w:val="center"/>
            <w:hideMark/>
          </w:tcPr>
          <w:p w14:paraId="3892DC47" w14:textId="77777777" w:rsidR="00EF7664" w:rsidRPr="00C447CD" w:rsidRDefault="00EF7664" w:rsidP="00EF7664">
            <w:pPr>
              <w:jc w:val="center"/>
              <w:rPr>
                <w:rFonts w:ascii="Verdana" w:eastAsia="Times New Roman" w:hAnsi="Verdana" w:cs="Calibri"/>
                <w:sz w:val="16"/>
                <w:szCs w:val="16"/>
                <w:lang w:val="el-GR" w:eastAsia="el-GR"/>
              </w:rPr>
            </w:pPr>
            <w:r w:rsidRPr="00C447CD">
              <w:rPr>
                <w:rFonts w:ascii="Verdana" w:eastAsia="Times New Roman" w:hAnsi="Verdana" w:cs="Calibri"/>
                <w:sz w:val="16"/>
                <w:szCs w:val="16"/>
                <w:lang w:val="el-GR" w:eastAsia="el-GR"/>
              </w:rPr>
              <w:t> </w:t>
            </w:r>
          </w:p>
        </w:tc>
      </w:tr>
      <w:tr w:rsidR="00EF7664" w:rsidRPr="00EF7664" w14:paraId="04997201" w14:textId="77777777" w:rsidTr="00DD1319">
        <w:trPr>
          <w:trHeight w:val="593"/>
        </w:trPr>
        <w:tc>
          <w:tcPr>
            <w:tcW w:w="654" w:type="dxa"/>
            <w:tcBorders>
              <w:top w:val="nil"/>
              <w:left w:val="nil"/>
              <w:bottom w:val="single" w:sz="4" w:space="0" w:color="F2F2F2"/>
              <w:right w:val="nil"/>
            </w:tcBorders>
            <w:shd w:val="clear" w:color="auto" w:fill="BDD6EE" w:themeFill="accent5" w:themeFillTint="66"/>
            <w:noWrap/>
            <w:vAlign w:val="center"/>
            <w:hideMark/>
          </w:tcPr>
          <w:p w14:paraId="6A0A8820" w14:textId="77777777" w:rsidR="00EF7664" w:rsidRPr="00C447CD" w:rsidRDefault="00EF7664" w:rsidP="00EF7664">
            <w:pPr>
              <w:jc w:val="center"/>
              <w:rPr>
                <w:rFonts w:ascii="Verdana" w:eastAsia="Times New Roman" w:hAnsi="Verdana" w:cs="Calibri"/>
                <w:sz w:val="16"/>
                <w:szCs w:val="16"/>
                <w:lang w:val="el-GR" w:eastAsia="el-GR"/>
              </w:rPr>
            </w:pPr>
            <w:r w:rsidRPr="00C447CD">
              <w:rPr>
                <w:rFonts w:ascii="Verdana" w:eastAsia="Times New Roman" w:hAnsi="Verdana" w:cs="Calibri"/>
                <w:sz w:val="16"/>
                <w:szCs w:val="16"/>
                <w:lang w:val="el-GR" w:eastAsia="el-GR"/>
              </w:rPr>
              <w:t>23</w:t>
            </w:r>
          </w:p>
        </w:tc>
        <w:tc>
          <w:tcPr>
            <w:tcW w:w="4308" w:type="dxa"/>
            <w:tcBorders>
              <w:top w:val="nil"/>
              <w:left w:val="nil"/>
              <w:bottom w:val="nil"/>
              <w:right w:val="nil"/>
            </w:tcBorders>
            <w:shd w:val="clear" w:color="auto" w:fill="BDD6EE" w:themeFill="accent5" w:themeFillTint="66"/>
            <w:vAlign w:val="center"/>
            <w:hideMark/>
          </w:tcPr>
          <w:p w14:paraId="31152C09" w14:textId="77777777" w:rsidR="00EF7664" w:rsidRPr="00C447CD" w:rsidRDefault="00EF7664" w:rsidP="00EF7664">
            <w:pPr>
              <w:jc w:val="both"/>
              <w:rPr>
                <w:rFonts w:ascii="Verdana" w:eastAsia="Times New Roman" w:hAnsi="Verdana" w:cs="Calibri"/>
                <w:sz w:val="16"/>
                <w:szCs w:val="16"/>
                <w:lang w:val="el-GR" w:eastAsia="el-GR"/>
              </w:rPr>
            </w:pPr>
            <w:r w:rsidRPr="00C447CD">
              <w:rPr>
                <w:rFonts w:ascii="Verdana" w:eastAsia="Times New Roman" w:hAnsi="Verdana" w:cs="Calibri"/>
                <w:sz w:val="16"/>
                <w:szCs w:val="16"/>
                <w:lang w:val="el-GR" w:eastAsia="el-GR"/>
              </w:rPr>
              <w:t xml:space="preserve">Δημιουργία </w:t>
            </w:r>
            <w:proofErr w:type="spellStart"/>
            <w:r w:rsidRPr="00C447CD">
              <w:rPr>
                <w:rFonts w:ascii="Verdana" w:eastAsia="Times New Roman" w:hAnsi="Verdana" w:cs="Calibri"/>
                <w:sz w:val="16"/>
                <w:szCs w:val="16"/>
                <w:lang w:val="el-GR" w:eastAsia="el-GR"/>
              </w:rPr>
              <w:t>Use</w:t>
            </w:r>
            <w:proofErr w:type="spellEnd"/>
            <w:r w:rsidRPr="00C447CD">
              <w:rPr>
                <w:rFonts w:ascii="Verdana" w:eastAsia="Times New Roman" w:hAnsi="Verdana" w:cs="Calibri"/>
                <w:sz w:val="16"/>
                <w:szCs w:val="16"/>
                <w:lang w:val="el-GR" w:eastAsia="el-GR"/>
              </w:rPr>
              <w:t xml:space="preserve"> </w:t>
            </w:r>
            <w:proofErr w:type="spellStart"/>
            <w:r w:rsidRPr="00C447CD">
              <w:rPr>
                <w:rFonts w:ascii="Verdana" w:eastAsia="Times New Roman" w:hAnsi="Verdana" w:cs="Calibri"/>
                <w:sz w:val="16"/>
                <w:szCs w:val="16"/>
                <w:lang w:val="el-GR" w:eastAsia="el-GR"/>
              </w:rPr>
              <w:t>case</w:t>
            </w:r>
            <w:proofErr w:type="spellEnd"/>
            <w:r w:rsidRPr="00C447CD">
              <w:rPr>
                <w:rFonts w:ascii="Verdana" w:eastAsia="Times New Roman" w:hAnsi="Verdana" w:cs="Calibri"/>
                <w:sz w:val="16"/>
                <w:szCs w:val="16"/>
                <w:lang w:val="el-GR" w:eastAsia="el-GR"/>
              </w:rPr>
              <w:t xml:space="preserve"> </w:t>
            </w:r>
            <w:proofErr w:type="spellStart"/>
            <w:r w:rsidRPr="00C447CD">
              <w:rPr>
                <w:rFonts w:ascii="Verdana" w:eastAsia="Times New Roman" w:hAnsi="Verdana" w:cs="Calibri"/>
                <w:sz w:val="16"/>
                <w:szCs w:val="16"/>
                <w:lang w:val="el-GR" w:eastAsia="el-GR"/>
              </w:rPr>
              <w:t>diagram</w:t>
            </w:r>
            <w:proofErr w:type="spellEnd"/>
          </w:p>
        </w:tc>
        <w:tc>
          <w:tcPr>
            <w:tcW w:w="709" w:type="dxa"/>
            <w:tcBorders>
              <w:top w:val="nil"/>
              <w:left w:val="nil"/>
              <w:bottom w:val="nil"/>
              <w:right w:val="nil"/>
            </w:tcBorders>
            <w:shd w:val="clear" w:color="auto" w:fill="BDD6EE" w:themeFill="accent5" w:themeFillTint="66"/>
            <w:vAlign w:val="center"/>
            <w:hideMark/>
          </w:tcPr>
          <w:p w14:paraId="14472B24" w14:textId="77777777" w:rsidR="00EF7664" w:rsidRPr="00C447CD" w:rsidRDefault="00EF7664" w:rsidP="00EF7664">
            <w:pPr>
              <w:jc w:val="center"/>
              <w:rPr>
                <w:rFonts w:ascii="Verdana" w:eastAsia="Times New Roman" w:hAnsi="Verdana" w:cs="Calibri"/>
                <w:sz w:val="16"/>
                <w:szCs w:val="16"/>
                <w:lang w:val="el-GR" w:eastAsia="el-GR"/>
              </w:rPr>
            </w:pPr>
            <w:r w:rsidRPr="00C447CD">
              <w:rPr>
                <w:rFonts w:ascii="Verdana" w:eastAsia="Times New Roman" w:hAnsi="Verdana" w:cs="Calibri"/>
                <w:sz w:val="16"/>
                <w:szCs w:val="16"/>
                <w:lang w:val="el-GR" w:eastAsia="el-GR"/>
              </w:rPr>
              <w:t>2</w:t>
            </w:r>
          </w:p>
        </w:tc>
        <w:tc>
          <w:tcPr>
            <w:tcW w:w="1152" w:type="dxa"/>
            <w:tcBorders>
              <w:top w:val="nil"/>
              <w:left w:val="nil"/>
              <w:bottom w:val="single" w:sz="4" w:space="0" w:color="F2F2F2"/>
              <w:right w:val="nil"/>
            </w:tcBorders>
            <w:shd w:val="clear" w:color="auto" w:fill="BDD6EE" w:themeFill="accent5" w:themeFillTint="66"/>
            <w:noWrap/>
            <w:vAlign w:val="center"/>
            <w:hideMark/>
          </w:tcPr>
          <w:p w14:paraId="094EBDB4" w14:textId="77777777" w:rsidR="00EF7664" w:rsidRPr="00C447CD" w:rsidRDefault="00EF7664" w:rsidP="00EF7664">
            <w:pPr>
              <w:jc w:val="center"/>
              <w:rPr>
                <w:rFonts w:ascii="Verdana" w:eastAsia="Times New Roman" w:hAnsi="Verdana" w:cs="Calibri"/>
                <w:sz w:val="16"/>
                <w:szCs w:val="16"/>
                <w:lang w:val="el-GR" w:eastAsia="el-GR"/>
              </w:rPr>
            </w:pPr>
            <w:r w:rsidRPr="00C447CD">
              <w:rPr>
                <w:rFonts w:ascii="Verdana" w:eastAsia="Times New Roman" w:hAnsi="Verdana" w:cs="Calibri"/>
                <w:sz w:val="16"/>
                <w:szCs w:val="16"/>
                <w:lang w:val="el-GR" w:eastAsia="el-GR"/>
              </w:rPr>
              <w:t>Ναι</w:t>
            </w:r>
          </w:p>
        </w:tc>
        <w:tc>
          <w:tcPr>
            <w:tcW w:w="1966" w:type="dxa"/>
            <w:tcBorders>
              <w:top w:val="nil"/>
              <w:left w:val="nil"/>
              <w:bottom w:val="single" w:sz="4" w:space="0" w:color="F2F2F2"/>
              <w:right w:val="nil"/>
            </w:tcBorders>
            <w:shd w:val="clear" w:color="auto" w:fill="BDD6EE" w:themeFill="accent5" w:themeFillTint="66"/>
            <w:vAlign w:val="center"/>
            <w:hideMark/>
          </w:tcPr>
          <w:p w14:paraId="2CD049A8" w14:textId="77777777" w:rsidR="00EF7664" w:rsidRPr="00C447CD" w:rsidRDefault="00EF7664" w:rsidP="00EF7664">
            <w:pPr>
              <w:jc w:val="center"/>
              <w:rPr>
                <w:rFonts w:ascii="Verdana" w:eastAsia="Times New Roman" w:hAnsi="Verdana" w:cs="Calibri"/>
                <w:sz w:val="16"/>
                <w:szCs w:val="16"/>
                <w:lang w:val="el-GR" w:eastAsia="el-GR"/>
              </w:rPr>
            </w:pPr>
            <w:r w:rsidRPr="00C447CD">
              <w:rPr>
                <w:rFonts w:ascii="Verdana" w:eastAsia="Times New Roman" w:hAnsi="Verdana" w:cs="Calibri"/>
                <w:sz w:val="16"/>
                <w:szCs w:val="16"/>
                <w:lang w:val="el-GR" w:eastAsia="el-GR"/>
              </w:rPr>
              <w:t>Εμμανουηλίδης Παναγιώτης</w:t>
            </w:r>
          </w:p>
        </w:tc>
        <w:tc>
          <w:tcPr>
            <w:tcW w:w="1984" w:type="dxa"/>
            <w:tcBorders>
              <w:top w:val="nil"/>
              <w:left w:val="nil"/>
              <w:bottom w:val="nil"/>
              <w:right w:val="nil"/>
            </w:tcBorders>
            <w:shd w:val="clear" w:color="auto" w:fill="BDD6EE" w:themeFill="accent5" w:themeFillTint="66"/>
            <w:vAlign w:val="center"/>
            <w:hideMark/>
          </w:tcPr>
          <w:p w14:paraId="4DA66C66" w14:textId="77777777" w:rsidR="00EF7664" w:rsidRPr="00C447CD" w:rsidRDefault="00EF7664" w:rsidP="00EF7664">
            <w:pPr>
              <w:jc w:val="center"/>
              <w:rPr>
                <w:rFonts w:ascii="Verdana" w:eastAsia="Times New Roman" w:hAnsi="Verdana" w:cs="Calibri"/>
                <w:sz w:val="16"/>
                <w:szCs w:val="16"/>
                <w:lang w:val="el-GR" w:eastAsia="el-GR"/>
              </w:rPr>
            </w:pPr>
            <w:r w:rsidRPr="00C447CD">
              <w:rPr>
                <w:rFonts w:ascii="Verdana" w:eastAsia="Times New Roman" w:hAnsi="Verdana" w:cs="Calibri"/>
                <w:sz w:val="16"/>
                <w:szCs w:val="16"/>
                <w:lang w:val="el-GR" w:eastAsia="el-GR"/>
              </w:rPr>
              <w:t> </w:t>
            </w:r>
          </w:p>
        </w:tc>
      </w:tr>
      <w:tr w:rsidR="00EF7664" w:rsidRPr="00EF7664" w14:paraId="4F7A943C" w14:textId="77777777" w:rsidTr="00DD1319">
        <w:trPr>
          <w:trHeight w:val="562"/>
        </w:trPr>
        <w:tc>
          <w:tcPr>
            <w:tcW w:w="654" w:type="dxa"/>
            <w:tcBorders>
              <w:top w:val="nil"/>
              <w:left w:val="nil"/>
              <w:bottom w:val="single" w:sz="4" w:space="0" w:color="F2F2F2"/>
              <w:right w:val="nil"/>
            </w:tcBorders>
            <w:shd w:val="clear" w:color="auto" w:fill="BDD6EE" w:themeFill="accent5" w:themeFillTint="66"/>
            <w:noWrap/>
            <w:vAlign w:val="center"/>
            <w:hideMark/>
          </w:tcPr>
          <w:p w14:paraId="0DB747E3" w14:textId="77777777" w:rsidR="00EF7664" w:rsidRPr="00C447CD" w:rsidRDefault="00EF7664" w:rsidP="00EF7664">
            <w:pPr>
              <w:jc w:val="center"/>
              <w:rPr>
                <w:rFonts w:ascii="Verdana" w:eastAsia="Times New Roman" w:hAnsi="Verdana" w:cs="Calibri"/>
                <w:sz w:val="16"/>
                <w:szCs w:val="16"/>
                <w:lang w:val="el-GR" w:eastAsia="el-GR"/>
              </w:rPr>
            </w:pPr>
            <w:r w:rsidRPr="00C447CD">
              <w:rPr>
                <w:rFonts w:ascii="Verdana" w:eastAsia="Times New Roman" w:hAnsi="Verdana" w:cs="Calibri"/>
                <w:sz w:val="16"/>
                <w:szCs w:val="16"/>
                <w:lang w:val="el-GR" w:eastAsia="el-GR"/>
              </w:rPr>
              <w:t>24</w:t>
            </w:r>
          </w:p>
        </w:tc>
        <w:tc>
          <w:tcPr>
            <w:tcW w:w="4308" w:type="dxa"/>
            <w:tcBorders>
              <w:top w:val="single" w:sz="4" w:space="0" w:color="F2F2F2"/>
              <w:left w:val="nil"/>
              <w:bottom w:val="nil"/>
              <w:right w:val="nil"/>
            </w:tcBorders>
            <w:shd w:val="clear" w:color="auto" w:fill="BDD6EE" w:themeFill="accent5" w:themeFillTint="66"/>
            <w:vAlign w:val="center"/>
            <w:hideMark/>
          </w:tcPr>
          <w:p w14:paraId="4B4D99CB" w14:textId="77777777" w:rsidR="00EF7664" w:rsidRPr="00C447CD" w:rsidRDefault="00EF7664" w:rsidP="00EF7664">
            <w:pPr>
              <w:jc w:val="both"/>
              <w:rPr>
                <w:rFonts w:ascii="Verdana" w:eastAsia="Times New Roman" w:hAnsi="Verdana" w:cs="Calibri"/>
                <w:sz w:val="16"/>
                <w:szCs w:val="16"/>
                <w:lang w:val="el-GR" w:eastAsia="el-GR"/>
              </w:rPr>
            </w:pPr>
            <w:r w:rsidRPr="00C447CD">
              <w:rPr>
                <w:rFonts w:ascii="Verdana" w:eastAsia="Times New Roman" w:hAnsi="Verdana" w:cs="Calibri"/>
                <w:sz w:val="16"/>
                <w:szCs w:val="16"/>
                <w:lang w:val="el-GR" w:eastAsia="el-GR"/>
              </w:rPr>
              <w:t>Συγγραφή τεκμηρίωσης - εγχειριδίου χρήσης</w:t>
            </w:r>
          </w:p>
        </w:tc>
        <w:tc>
          <w:tcPr>
            <w:tcW w:w="709" w:type="dxa"/>
            <w:tcBorders>
              <w:top w:val="single" w:sz="4" w:space="0" w:color="F2F2F2"/>
              <w:left w:val="nil"/>
              <w:bottom w:val="nil"/>
              <w:right w:val="nil"/>
            </w:tcBorders>
            <w:shd w:val="clear" w:color="auto" w:fill="BDD6EE" w:themeFill="accent5" w:themeFillTint="66"/>
            <w:vAlign w:val="center"/>
            <w:hideMark/>
          </w:tcPr>
          <w:p w14:paraId="7B11E1C6" w14:textId="650D7DDA" w:rsidR="00EF7664" w:rsidRPr="00C447CD" w:rsidRDefault="00DD1319" w:rsidP="00EF7664">
            <w:pPr>
              <w:jc w:val="center"/>
              <w:rPr>
                <w:rFonts w:ascii="Verdana" w:eastAsia="Times New Roman" w:hAnsi="Verdana" w:cs="Calibri"/>
                <w:sz w:val="16"/>
                <w:szCs w:val="16"/>
                <w:lang w:val="el-GR" w:eastAsia="el-GR"/>
              </w:rPr>
            </w:pPr>
            <w:r>
              <w:rPr>
                <w:rFonts w:ascii="Verdana" w:eastAsia="Times New Roman" w:hAnsi="Verdana" w:cs="Calibri"/>
                <w:sz w:val="16"/>
                <w:szCs w:val="16"/>
                <w:lang w:eastAsia="el-GR"/>
              </w:rPr>
              <w:t>4</w:t>
            </w:r>
            <w:r w:rsidR="00EF7664" w:rsidRPr="00C447CD">
              <w:rPr>
                <w:rFonts w:ascii="Verdana" w:eastAsia="Times New Roman" w:hAnsi="Verdana" w:cs="Calibri"/>
                <w:sz w:val="16"/>
                <w:szCs w:val="16"/>
                <w:lang w:val="el-GR" w:eastAsia="el-GR"/>
              </w:rPr>
              <w:t> </w:t>
            </w:r>
          </w:p>
        </w:tc>
        <w:tc>
          <w:tcPr>
            <w:tcW w:w="1152" w:type="dxa"/>
            <w:tcBorders>
              <w:top w:val="nil"/>
              <w:left w:val="nil"/>
              <w:bottom w:val="nil"/>
              <w:right w:val="nil"/>
            </w:tcBorders>
            <w:shd w:val="clear" w:color="auto" w:fill="BDD6EE" w:themeFill="accent5" w:themeFillTint="66"/>
            <w:noWrap/>
            <w:vAlign w:val="center"/>
            <w:hideMark/>
          </w:tcPr>
          <w:p w14:paraId="780F71BF" w14:textId="1DF2BE4F" w:rsidR="00EF7664" w:rsidRPr="00C447CD" w:rsidRDefault="00C447CD" w:rsidP="00EF7664">
            <w:pPr>
              <w:jc w:val="center"/>
              <w:rPr>
                <w:rFonts w:ascii="Verdana" w:eastAsia="Times New Roman" w:hAnsi="Verdana" w:cs="Calibri"/>
                <w:sz w:val="16"/>
                <w:szCs w:val="16"/>
                <w:lang w:val="el-GR" w:eastAsia="el-GR"/>
              </w:rPr>
            </w:pPr>
            <w:r w:rsidRPr="00C447CD">
              <w:rPr>
                <w:rFonts w:ascii="Verdana" w:eastAsia="Times New Roman" w:hAnsi="Verdana" w:cs="Calibri"/>
                <w:sz w:val="16"/>
                <w:szCs w:val="16"/>
                <w:lang w:val="el-GR" w:eastAsia="el-GR"/>
              </w:rPr>
              <w:t>Ναι</w:t>
            </w:r>
          </w:p>
        </w:tc>
        <w:tc>
          <w:tcPr>
            <w:tcW w:w="1966" w:type="dxa"/>
            <w:tcBorders>
              <w:top w:val="nil"/>
              <w:left w:val="nil"/>
              <w:bottom w:val="nil"/>
              <w:right w:val="nil"/>
            </w:tcBorders>
            <w:shd w:val="clear" w:color="auto" w:fill="BDD6EE" w:themeFill="accent5" w:themeFillTint="66"/>
            <w:vAlign w:val="center"/>
            <w:hideMark/>
          </w:tcPr>
          <w:p w14:paraId="038BA04E" w14:textId="77777777" w:rsidR="00EF7664" w:rsidRPr="00C447CD" w:rsidRDefault="00EF7664" w:rsidP="00EF7664">
            <w:pPr>
              <w:jc w:val="center"/>
              <w:rPr>
                <w:rFonts w:ascii="Verdana" w:eastAsia="Times New Roman" w:hAnsi="Verdana" w:cs="Calibri"/>
                <w:sz w:val="16"/>
                <w:szCs w:val="16"/>
                <w:lang w:val="el-GR" w:eastAsia="el-GR"/>
              </w:rPr>
            </w:pPr>
            <w:r w:rsidRPr="00C447CD">
              <w:rPr>
                <w:rFonts w:ascii="Verdana" w:eastAsia="Times New Roman" w:hAnsi="Verdana" w:cs="Calibri"/>
                <w:sz w:val="16"/>
                <w:szCs w:val="16"/>
                <w:lang w:val="el-GR" w:eastAsia="el-GR"/>
              </w:rPr>
              <w:t>Εμμανουηλίδης Παναγιώτης</w:t>
            </w:r>
          </w:p>
        </w:tc>
        <w:tc>
          <w:tcPr>
            <w:tcW w:w="1984" w:type="dxa"/>
            <w:tcBorders>
              <w:top w:val="single" w:sz="4" w:space="0" w:color="F2F2F2"/>
              <w:left w:val="nil"/>
              <w:bottom w:val="nil"/>
              <w:right w:val="nil"/>
            </w:tcBorders>
            <w:shd w:val="clear" w:color="auto" w:fill="BDD6EE" w:themeFill="accent5" w:themeFillTint="66"/>
            <w:vAlign w:val="center"/>
            <w:hideMark/>
          </w:tcPr>
          <w:p w14:paraId="1E9183D0" w14:textId="77777777" w:rsidR="00EF7664" w:rsidRPr="00C447CD" w:rsidRDefault="00EF7664" w:rsidP="00EF7664">
            <w:pPr>
              <w:jc w:val="center"/>
              <w:rPr>
                <w:rFonts w:ascii="Verdana" w:eastAsia="Times New Roman" w:hAnsi="Verdana" w:cs="Calibri"/>
                <w:sz w:val="16"/>
                <w:szCs w:val="16"/>
                <w:lang w:val="el-GR" w:eastAsia="el-GR"/>
              </w:rPr>
            </w:pPr>
            <w:r w:rsidRPr="00C447CD">
              <w:rPr>
                <w:rFonts w:ascii="Verdana" w:eastAsia="Times New Roman" w:hAnsi="Verdana" w:cs="Calibri"/>
                <w:sz w:val="16"/>
                <w:szCs w:val="16"/>
                <w:lang w:val="el-GR" w:eastAsia="el-GR"/>
              </w:rPr>
              <w:t> </w:t>
            </w:r>
          </w:p>
        </w:tc>
      </w:tr>
      <w:tr w:rsidR="00EF7664" w:rsidRPr="00CF11EC" w14:paraId="29A7F5D2" w14:textId="77777777" w:rsidTr="00DD1319">
        <w:trPr>
          <w:trHeight w:val="680"/>
        </w:trPr>
        <w:tc>
          <w:tcPr>
            <w:tcW w:w="654" w:type="dxa"/>
            <w:tcBorders>
              <w:top w:val="nil"/>
              <w:left w:val="nil"/>
              <w:bottom w:val="nil"/>
              <w:right w:val="nil"/>
            </w:tcBorders>
            <w:shd w:val="clear" w:color="auto" w:fill="BDD6EE" w:themeFill="accent5" w:themeFillTint="66"/>
            <w:noWrap/>
            <w:vAlign w:val="center"/>
            <w:hideMark/>
          </w:tcPr>
          <w:p w14:paraId="2C959B30" w14:textId="77777777" w:rsidR="00EF7664" w:rsidRPr="00C447CD" w:rsidRDefault="00EF7664" w:rsidP="00EF7664">
            <w:pPr>
              <w:jc w:val="center"/>
              <w:rPr>
                <w:rFonts w:ascii="Verdana" w:eastAsia="Times New Roman" w:hAnsi="Verdana" w:cs="Calibri"/>
                <w:sz w:val="16"/>
                <w:szCs w:val="16"/>
                <w:lang w:val="el-GR" w:eastAsia="el-GR"/>
              </w:rPr>
            </w:pPr>
            <w:r w:rsidRPr="00C447CD">
              <w:rPr>
                <w:rFonts w:ascii="Verdana" w:eastAsia="Times New Roman" w:hAnsi="Verdana" w:cs="Calibri"/>
                <w:sz w:val="16"/>
                <w:szCs w:val="16"/>
                <w:lang w:val="el-GR" w:eastAsia="el-GR"/>
              </w:rPr>
              <w:t>25</w:t>
            </w:r>
          </w:p>
        </w:tc>
        <w:tc>
          <w:tcPr>
            <w:tcW w:w="4308" w:type="dxa"/>
            <w:tcBorders>
              <w:top w:val="nil"/>
              <w:left w:val="nil"/>
              <w:bottom w:val="nil"/>
              <w:right w:val="nil"/>
            </w:tcBorders>
            <w:shd w:val="clear" w:color="auto" w:fill="BDD6EE" w:themeFill="accent5" w:themeFillTint="66"/>
            <w:vAlign w:val="center"/>
            <w:hideMark/>
          </w:tcPr>
          <w:p w14:paraId="026F4EAB" w14:textId="77777777" w:rsidR="00EF7664" w:rsidRPr="00C447CD" w:rsidRDefault="00EF7664" w:rsidP="00EF7664">
            <w:pPr>
              <w:jc w:val="both"/>
              <w:rPr>
                <w:rFonts w:ascii="Verdana" w:eastAsia="Times New Roman" w:hAnsi="Verdana" w:cs="Calibri"/>
                <w:sz w:val="16"/>
                <w:szCs w:val="16"/>
                <w:lang w:val="el-GR" w:eastAsia="el-GR"/>
              </w:rPr>
            </w:pPr>
            <w:r w:rsidRPr="00C447CD">
              <w:rPr>
                <w:rFonts w:ascii="Verdana" w:eastAsia="Times New Roman" w:hAnsi="Verdana" w:cs="Calibri"/>
                <w:sz w:val="16"/>
                <w:szCs w:val="16"/>
                <w:lang w:val="el-GR" w:eastAsia="el-GR"/>
              </w:rPr>
              <w:t xml:space="preserve">Δημιουργία δευτερευόντων </w:t>
            </w:r>
            <w:proofErr w:type="spellStart"/>
            <w:r w:rsidRPr="00C447CD">
              <w:rPr>
                <w:rFonts w:ascii="Verdana" w:eastAsia="Times New Roman" w:hAnsi="Verdana" w:cs="Calibri"/>
                <w:sz w:val="16"/>
                <w:szCs w:val="16"/>
                <w:lang w:val="el-GR" w:eastAsia="el-GR"/>
              </w:rPr>
              <w:t>σελιδών</w:t>
            </w:r>
            <w:proofErr w:type="spellEnd"/>
            <w:r w:rsidRPr="00C447CD">
              <w:rPr>
                <w:rFonts w:ascii="Verdana" w:eastAsia="Times New Roman" w:hAnsi="Verdana" w:cs="Calibri"/>
                <w:sz w:val="16"/>
                <w:szCs w:val="16"/>
                <w:lang w:val="el-GR" w:eastAsia="el-GR"/>
              </w:rPr>
              <w:t xml:space="preserve"> καθώς αντίστοιχες επιλογές για τον χρήστη για την εξειδικευμένη εμφάνιση των επιλογών του</w:t>
            </w:r>
          </w:p>
        </w:tc>
        <w:tc>
          <w:tcPr>
            <w:tcW w:w="709" w:type="dxa"/>
            <w:tcBorders>
              <w:top w:val="nil"/>
              <w:left w:val="nil"/>
              <w:bottom w:val="nil"/>
              <w:right w:val="nil"/>
            </w:tcBorders>
            <w:shd w:val="clear" w:color="auto" w:fill="BDD6EE" w:themeFill="accent5" w:themeFillTint="66"/>
            <w:vAlign w:val="center"/>
            <w:hideMark/>
          </w:tcPr>
          <w:p w14:paraId="03299B84" w14:textId="77777777" w:rsidR="00EF7664" w:rsidRPr="00C447CD" w:rsidRDefault="00EF7664" w:rsidP="00EF7664">
            <w:pPr>
              <w:jc w:val="center"/>
              <w:rPr>
                <w:rFonts w:ascii="Verdana" w:eastAsia="Times New Roman" w:hAnsi="Verdana" w:cs="Calibri"/>
                <w:sz w:val="16"/>
                <w:szCs w:val="16"/>
                <w:lang w:val="el-GR" w:eastAsia="el-GR"/>
              </w:rPr>
            </w:pPr>
            <w:r w:rsidRPr="00C447CD">
              <w:rPr>
                <w:rFonts w:ascii="Verdana" w:eastAsia="Times New Roman" w:hAnsi="Verdana" w:cs="Calibri"/>
                <w:sz w:val="16"/>
                <w:szCs w:val="16"/>
                <w:lang w:val="el-GR" w:eastAsia="el-GR"/>
              </w:rPr>
              <w:t>4</w:t>
            </w:r>
          </w:p>
        </w:tc>
        <w:tc>
          <w:tcPr>
            <w:tcW w:w="1152" w:type="dxa"/>
            <w:tcBorders>
              <w:top w:val="single" w:sz="4" w:space="0" w:color="F2F2F2"/>
              <w:left w:val="nil"/>
              <w:bottom w:val="single" w:sz="4" w:space="0" w:color="F2F2F2"/>
              <w:right w:val="nil"/>
            </w:tcBorders>
            <w:shd w:val="clear" w:color="auto" w:fill="BDD6EE" w:themeFill="accent5" w:themeFillTint="66"/>
            <w:vAlign w:val="center"/>
            <w:hideMark/>
          </w:tcPr>
          <w:p w14:paraId="6E3FBC91" w14:textId="77777777" w:rsidR="00EF7664" w:rsidRPr="00C447CD" w:rsidRDefault="00EF7664" w:rsidP="00EF7664">
            <w:pPr>
              <w:jc w:val="center"/>
              <w:rPr>
                <w:rFonts w:ascii="Verdana" w:eastAsia="Times New Roman" w:hAnsi="Verdana" w:cs="Calibri"/>
                <w:sz w:val="16"/>
                <w:szCs w:val="16"/>
                <w:lang w:val="el-GR" w:eastAsia="el-GR"/>
              </w:rPr>
            </w:pPr>
            <w:r w:rsidRPr="00C447CD">
              <w:rPr>
                <w:rFonts w:ascii="Verdana" w:eastAsia="Times New Roman" w:hAnsi="Verdana" w:cs="Calibri"/>
                <w:sz w:val="16"/>
                <w:szCs w:val="16"/>
                <w:lang w:val="el-GR" w:eastAsia="el-GR"/>
              </w:rPr>
              <w:t>Ναι</w:t>
            </w:r>
          </w:p>
        </w:tc>
        <w:tc>
          <w:tcPr>
            <w:tcW w:w="1966" w:type="dxa"/>
            <w:tcBorders>
              <w:top w:val="nil"/>
              <w:left w:val="nil"/>
              <w:bottom w:val="nil"/>
              <w:right w:val="nil"/>
            </w:tcBorders>
            <w:shd w:val="clear" w:color="auto" w:fill="BDD6EE" w:themeFill="accent5" w:themeFillTint="66"/>
            <w:vAlign w:val="center"/>
            <w:hideMark/>
          </w:tcPr>
          <w:p w14:paraId="1E31FE8F" w14:textId="77777777" w:rsidR="00EF7664" w:rsidRPr="00C447CD" w:rsidRDefault="00EF7664" w:rsidP="00EF7664">
            <w:pPr>
              <w:jc w:val="center"/>
              <w:rPr>
                <w:rFonts w:ascii="Verdana" w:eastAsia="Times New Roman" w:hAnsi="Verdana" w:cs="Calibri"/>
                <w:sz w:val="16"/>
                <w:szCs w:val="16"/>
                <w:lang w:val="el-GR" w:eastAsia="el-GR"/>
              </w:rPr>
            </w:pPr>
            <w:r w:rsidRPr="00C447CD">
              <w:rPr>
                <w:rFonts w:ascii="Verdana" w:eastAsia="Times New Roman" w:hAnsi="Verdana" w:cs="Calibri"/>
                <w:sz w:val="16"/>
                <w:szCs w:val="16"/>
                <w:lang w:val="el-GR" w:eastAsia="el-GR"/>
              </w:rPr>
              <w:t>Τασιός Χρυσόστομος</w:t>
            </w:r>
          </w:p>
        </w:tc>
        <w:tc>
          <w:tcPr>
            <w:tcW w:w="1984" w:type="dxa"/>
            <w:tcBorders>
              <w:top w:val="nil"/>
              <w:left w:val="nil"/>
              <w:bottom w:val="nil"/>
              <w:right w:val="nil"/>
            </w:tcBorders>
            <w:shd w:val="clear" w:color="auto" w:fill="BDD6EE" w:themeFill="accent5" w:themeFillTint="66"/>
            <w:vAlign w:val="center"/>
          </w:tcPr>
          <w:p w14:paraId="7EFF77E8" w14:textId="39D0A61E" w:rsidR="00EF7664" w:rsidRPr="00C447CD" w:rsidRDefault="00EF7664" w:rsidP="00EF7664">
            <w:pPr>
              <w:jc w:val="center"/>
              <w:rPr>
                <w:rFonts w:ascii="Verdana" w:eastAsia="Times New Roman" w:hAnsi="Verdana" w:cs="Calibri"/>
                <w:sz w:val="16"/>
                <w:szCs w:val="16"/>
                <w:lang w:val="el-GR" w:eastAsia="el-GR"/>
              </w:rPr>
            </w:pPr>
          </w:p>
        </w:tc>
      </w:tr>
      <w:tr w:rsidR="00EF7664" w:rsidRPr="00CF11EC" w14:paraId="59D2C3CE" w14:textId="77777777" w:rsidTr="00DD1319">
        <w:trPr>
          <w:trHeight w:val="846"/>
        </w:trPr>
        <w:tc>
          <w:tcPr>
            <w:tcW w:w="654" w:type="dxa"/>
            <w:tcBorders>
              <w:top w:val="nil"/>
              <w:left w:val="nil"/>
              <w:bottom w:val="nil"/>
              <w:right w:val="nil"/>
            </w:tcBorders>
            <w:shd w:val="clear" w:color="auto" w:fill="BDD6EE" w:themeFill="accent5" w:themeFillTint="66"/>
            <w:noWrap/>
            <w:vAlign w:val="center"/>
            <w:hideMark/>
          </w:tcPr>
          <w:p w14:paraId="2B8E3A8E" w14:textId="77777777" w:rsidR="00EF7664" w:rsidRPr="00C447CD" w:rsidRDefault="00EF7664" w:rsidP="00EF7664">
            <w:pPr>
              <w:jc w:val="center"/>
              <w:rPr>
                <w:rFonts w:ascii="Verdana" w:eastAsia="Times New Roman" w:hAnsi="Verdana" w:cs="Calibri"/>
                <w:sz w:val="16"/>
                <w:szCs w:val="16"/>
                <w:lang w:val="el-GR" w:eastAsia="el-GR"/>
              </w:rPr>
            </w:pPr>
            <w:r w:rsidRPr="00C447CD">
              <w:rPr>
                <w:rFonts w:ascii="Verdana" w:eastAsia="Times New Roman" w:hAnsi="Verdana" w:cs="Calibri"/>
                <w:sz w:val="16"/>
                <w:szCs w:val="16"/>
                <w:lang w:val="el-GR" w:eastAsia="el-GR"/>
              </w:rPr>
              <w:t>26</w:t>
            </w:r>
          </w:p>
        </w:tc>
        <w:tc>
          <w:tcPr>
            <w:tcW w:w="4308" w:type="dxa"/>
            <w:tcBorders>
              <w:top w:val="nil"/>
              <w:left w:val="nil"/>
              <w:bottom w:val="nil"/>
              <w:right w:val="nil"/>
            </w:tcBorders>
            <w:shd w:val="clear" w:color="auto" w:fill="BDD6EE" w:themeFill="accent5" w:themeFillTint="66"/>
            <w:vAlign w:val="center"/>
            <w:hideMark/>
          </w:tcPr>
          <w:p w14:paraId="0A691515" w14:textId="77777777" w:rsidR="00EF7664" w:rsidRPr="00C447CD" w:rsidRDefault="00EF7664" w:rsidP="00EF7664">
            <w:pPr>
              <w:jc w:val="both"/>
              <w:rPr>
                <w:rFonts w:ascii="Verdana" w:eastAsia="Times New Roman" w:hAnsi="Verdana" w:cs="Calibri"/>
                <w:sz w:val="16"/>
                <w:szCs w:val="16"/>
                <w:lang w:val="el-GR" w:eastAsia="el-GR"/>
              </w:rPr>
            </w:pPr>
            <w:r w:rsidRPr="00C447CD">
              <w:rPr>
                <w:rFonts w:ascii="Verdana" w:eastAsia="Times New Roman" w:hAnsi="Verdana" w:cs="Calibri"/>
                <w:sz w:val="16"/>
                <w:szCs w:val="16"/>
                <w:lang w:val="el-GR" w:eastAsia="el-GR"/>
              </w:rPr>
              <w:t xml:space="preserve">Προσθήκη </w:t>
            </w:r>
            <w:proofErr w:type="spellStart"/>
            <w:r w:rsidRPr="00C447CD">
              <w:rPr>
                <w:rFonts w:ascii="Verdana" w:eastAsia="Times New Roman" w:hAnsi="Verdana" w:cs="Calibri"/>
                <w:sz w:val="16"/>
                <w:szCs w:val="16"/>
                <w:lang w:val="el-GR" w:eastAsia="el-GR"/>
              </w:rPr>
              <w:t>responsive</w:t>
            </w:r>
            <w:proofErr w:type="spellEnd"/>
            <w:r w:rsidRPr="00C447CD">
              <w:rPr>
                <w:rFonts w:ascii="Verdana" w:eastAsia="Times New Roman" w:hAnsi="Verdana" w:cs="Calibri"/>
                <w:sz w:val="16"/>
                <w:szCs w:val="16"/>
                <w:lang w:val="el-GR" w:eastAsia="el-GR"/>
              </w:rPr>
              <w:t xml:space="preserve"> τεχνολογιών στην σελίδα </w:t>
            </w:r>
          </w:p>
        </w:tc>
        <w:tc>
          <w:tcPr>
            <w:tcW w:w="709" w:type="dxa"/>
            <w:tcBorders>
              <w:top w:val="nil"/>
              <w:left w:val="nil"/>
              <w:bottom w:val="nil"/>
              <w:right w:val="nil"/>
            </w:tcBorders>
            <w:shd w:val="clear" w:color="auto" w:fill="BDD6EE" w:themeFill="accent5" w:themeFillTint="66"/>
            <w:vAlign w:val="center"/>
            <w:hideMark/>
          </w:tcPr>
          <w:p w14:paraId="7C5A82A5" w14:textId="77777777" w:rsidR="00EF7664" w:rsidRPr="00C447CD" w:rsidRDefault="00EF7664" w:rsidP="00EF7664">
            <w:pPr>
              <w:jc w:val="center"/>
              <w:rPr>
                <w:rFonts w:ascii="Verdana" w:eastAsia="Times New Roman" w:hAnsi="Verdana" w:cs="Calibri"/>
                <w:sz w:val="16"/>
                <w:szCs w:val="16"/>
                <w:lang w:val="el-GR" w:eastAsia="el-GR"/>
              </w:rPr>
            </w:pPr>
            <w:r w:rsidRPr="00C447CD">
              <w:rPr>
                <w:rFonts w:ascii="Verdana" w:eastAsia="Times New Roman" w:hAnsi="Verdana" w:cs="Calibri"/>
                <w:sz w:val="16"/>
                <w:szCs w:val="16"/>
                <w:lang w:val="el-GR" w:eastAsia="el-GR"/>
              </w:rPr>
              <w:t>2</w:t>
            </w:r>
          </w:p>
        </w:tc>
        <w:tc>
          <w:tcPr>
            <w:tcW w:w="1152" w:type="dxa"/>
            <w:tcBorders>
              <w:top w:val="nil"/>
              <w:left w:val="nil"/>
              <w:bottom w:val="single" w:sz="4" w:space="0" w:color="F2F2F2"/>
              <w:right w:val="nil"/>
            </w:tcBorders>
            <w:shd w:val="clear" w:color="auto" w:fill="BDD6EE" w:themeFill="accent5" w:themeFillTint="66"/>
            <w:vAlign w:val="center"/>
            <w:hideMark/>
          </w:tcPr>
          <w:p w14:paraId="3752E0BD" w14:textId="77777777" w:rsidR="00EF7664" w:rsidRPr="00C447CD" w:rsidRDefault="00EF7664" w:rsidP="00EF7664">
            <w:pPr>
              <w:jc w:val="center"/>
              <w:rPr>
                <w:rFonts w:ascii="Verdana" w:eastAsia="Times New Roman" w:hAnsi="Verdana" w:cs="Calibri"/>
                <w:sz w:val="16"/>
                <w:szCs w:val="16"/>
                <w:lang w:val="el-GR" w:eastAsia="el-GR"/>
              </w:rPr>
            </w:pPr>
            <w:r w:rsidRPr="00C447CD">
              <w:rPr>
                <w:rFonts w:ascii="Verdana" w:eastAsia="Times New Roman" w:hAnsi="Verdana" w:cs="Calibri"/>
                <w:sz w:val="16"/>
                <w:szCs w:val="16"/>
                <w:lang w:val="el-GR" w:eastAsia="el-GR"/>
              </w:rPr>
              <w:t>Ναι</w:t>
            </w:r>
          </w:p>
        </w:tc>
        <w:tc>
          <w:tcPr>
            <w:tcW w:w="1966" w:type="dxa"/>
            <w:tcBorders>
              <w:top w:val="nil"/>
              <w:left w:val="nil"/>
              <w:bottom w:val="nil"/>
              <w:right w:val="nil"/>
            </w:tcBorders>
            <w:shd w:val="clear" w:color="auto" w:fill="BDD6EE" w:themeFill="accent5" w:themeFillTint="66"/>
            <w:vAlign w:val="center"/>
            <w:hideMark/>
          </w:tcPr>
          <w:p w14:paraId="0184829D" w14:textId="77777777" w:rsidR="00EF7664" w:rsidRPr="00C447CD" w:rsidRDefault="00EF7664" w:rsidP="00EF7664">
            <w:pPr>
              <w:jc w:val="center"/>
              <w:rPr>
                <w:rFonts w:ascii="Verdana" w:eastAsia="Times New Roman" w:hAnsi="Verdana" w:cs="Calibri"/>
                <w:sz w:val="16"/>
                <w:szCs w:val="16"/>
                <w:lang w:val="el-GR" w:eastAsia="el-GR"/>
              </w:rPr>
            </w:pPr>
            <w:r w:rsidRPr="00C447CD">
              <w:rPr>
                <w:rFonts w:ascii="Verdana" w:eastAsia="Times New Roman" w:hAnsi="Verdana" w:cs="Calibri"/>
                <w:sz w:val="16"/>
                <w:szCs w:val="16"/>
                <w:lang w:val="el-GR" w:eastAsia="el-GR"/>
              </w:rPr>
              <w:t>Τασιός Χρυσόστομος</w:t>
            </w:r>
          </w:p>
        </w:tc>
        <w:tc>
          <w:tcPr>
            <w:tcW w:w="1984" w:type="dxa"/>
            <w:tcBorders>
              <w:top w:val="nil"/>
              <w:left w:val="nil"/>
              <w:bottom w:val="nil"/>
              <w:right w:val="nil"/>
            </w:tcBorders>
            <w:shd w:val="clear" w:color="auto" w:fill="BDD6EE" w:themeFill="accent5" w:themeFillTint="66"/>
            <w:vAlign w:val="center"/>
          </w:tcPr>
          <w:p w14:paraId="53936D3E" w14:textId="1481B1FB" w:rsidR="00EF7664" w:rsidRPr="00C447CD" w:rsidRDefault="00EF7664" w:rsidP="00EF7664">
            <w:pPr>
              <w:jc w:val="center"/>
              <w:rPr>
                <w:rFonts w:ascii="Verdana" w:eastAsia="Times New Roman" w:hAnsi="Verdana" w:cs="Calibri"/>
                <w:sz w:val="16"/>
                <w:szCs w:val="16"/>
                <w:lang w:val="el-GR" w:eastAsia="el-GR"/>
              </w:rPr>
            </w:pPr>
          </w:p>
        </w:tc>
      </w:tr>
    </w:tbl>
    <w:p w14:paraId="211E3420" w14:textId="3B620CBE" w:rsidR="00EF7664" w:rsidRDefault="00DD1319" w:rsidP="00DD1319">
      <w:pPr>
        <w:spacing w:before="240" w:line="360" w:lineRule="auto"/>
        <w:ind w:firstLine="425"/>
        <w:jc w:val="both"/>
        <w:rPr>
          <w:lang w:val="el-GR"/>
        </w:rPr>
      </w:pPr>
      <w:r>
        <w:rPr>
          <w:lang w:val="el-GR"/>
        </w:rPr>
        <w:t xml:space="preserve">Αξίζει να τονιστεί στο σημείο αυτό ότι, μετά την αποχώρηση του συναδέλφου μας, τον ρόλο και τις υποχρεώσεις που του είχαν ανατεθεί υλοποιήθηκαν από τους </w:t>
      </w:r>
      <w:proofErr w:type="spellStart"/>
      <w:r w:rsidRPr="00DD1319">
        <w:rPr>
          <w:lang w:val="el-GR"/>
        </w:rPr>
        <w:t>Καζλάρη</w:t>
      </w:r>
      <w:proofErr w:type="spellEnd"/>
      <w:r w:rsidRPr="00DD1319">
        <w:rPr>
          <w:lang w:val="el-GR"/>
        </w:rPr>
        <w:t xml:space="preserve"> Ιωάννη</w:t>
      </w:r>
      <w:r>
        <w:rPr>
          <w:lang w:val="el-GR"/>
        </w:rPr>
        <w:t xml:space="preserve"> </w:t>
      </w:r>
      <w:r>
        <w:rPr>
          <w:lang w:val="el-GR"/>
        </w:rPr>
        <w:lastRenderedPageBreak/>
        <w:t xml:space="preserve">και </w:t>
      </w:r>
      <w:r w:rsidRPr="00DD1319">
        <w:rPr>
          <w:lang w:val="el-GR"/>
        </w:rPr>
        <w:t>Τασιό Χρυσόστομο</w:t>
      </w:r>
      <w:r>
        <w:rPr>
          <w:lang w:val="el-GR"/>
        </w:rPr>
        <w:t xml:space="preserve">, αφιερώνοντας έτσι ακόμα περισσότερο χρόνο για την επίτευξη του να παραδοθεί η εργασία το κατά δύναμιν πιο αποδοτική και λειτουργική.  </w:t>
      </w:r>
      <w:r w:rsidR="00F245B7">
        <w:rPr>
          <w:lang w:val="el-GR"/>
        </w:rPr>
        <w:t>Ως εκ τούτου οι ώρες που αφιέρωσαν για την περαίωση του έργου είναι σίγουρα πολύ διαφορετικές από αυτές που αναγράφηκαν στις Λειτουργικές Απαιτήσεις.</w:t>
      </w:r>
    </w:p>
    <w:p w14:paraId="4FE8788F" w14:textId="1FD1A7F3" w:rsidR="00C56150" w:rsidRPr="00C56150" w:rsidRDefault="00C56150" w:rsidP="00DD1319">
      <w:pPr>
        <w:pStyle w:val="a3"/>
        <w:numPr>
          <w:ilvl w:val="0"/>
          <w:numId w:val="1"/>
        </w:numPr>
        <w:shd w:val="clear" w:color="auto" w:fill="DEEAF6" w:themeFill="accent5" w:themeFillTint="33"/>
        <w:spacing w:before="240"/>
        <w:ind w:left="284" w:hanging="284"/>
        <w:jc w:val="both"/>
        <w:rPr>
          <w:b/>
          <w:bCs/>
        </w:rPr>
      </w:pPr>
      <w:bookmarkStart w:id="3" w:name="_Hlk124621800"/>
      <w:r>
        <w:rPr>
          <w:b/>
          <w:bCs/>
        </w:rPr>
        <w:t>B</w:t>
      </w:r>
      <w:r w:rsidRPr="00C56150">
        <w:rPr>
          <w:b/>
          <w:bCs/>
        </w:rPr>
        <w:t xml:space="preserve">urndown </w:t>
      </w:r>
      <w:r>
        <w:rPr>
          <w:b/>
          <w:bCs/>
        </w:rPr>
        <w:t>C</w:t>
      </w:r>
      <w:r w:rsidRPr="00C56150">
        <w:rPr>
          <w:b/>
          <w:bCs/>
        </w:rPr>
        <w:t xml:space="preserve">hart </w:t>
      </w:r>
      <w:r>
        <w:rPr>
          <w:b/>
          <w:bCs/>
        </w:rPr>
        <w:t>D</w:t>
      </w:r>
      <w:r w:rsidRPr="00C56150">
        <w:rPr>
          <w:b/>
          <w:bCs/>
        </w:rPr>
        <w:t xml:space="preserve">iagram </w:t>
      </w:r>
    </w:p>
    <w:bookmarkEnd w:id="3"/>
    <w:p w14:paraId="7FADF6F8" w14:textId="77777777" w:rsidR="00C56150" w:rsidRPr="00C56150" w:rsidRDefault="00C56150" w:rsidP="00F02764">
      <w:pPr>
        <w:spacing w:line="360" w:lineRule="auto"/>
        <w:ind w:firstLine="720"/>
        <w:jc w:val="both"/>
      </w:pPr>
    </w:p>
    <w:p w14:paraId="6DD6816C" w14:textId="25AD2D42" w:rsidR="00F02764" w:rsidRDefault="00F02764" w:rsidP="00F02764">
      <w:pPr>
        <w:spacing w:line="360" w:lineRule="auto"/>
        <w:ind w:firstLine="720"/>
        <w:jc w:val="both"/>
        <w:rPr>
          <w:lang w:val="el-GR"/>
        </w:rPr>
      </w:pPr>
      <w:r>
        <w:rPr>
          <w:lang w:val="el-GR"/>
        </w:rPr>
        <w:t xml:space="preserve">Στα πλαίσια ενός οργανωμένου </w:t>
      </w:r>
      <w:r>
        <w:t>Project</w:t>
      </w:r>
      <w:r w:rsidRPr="00F02764">
        <w:rPr>
          <w:lang w:val="el-GR"/>
        </w:rPr>
        <w:t xml:space="preserve">, </w:t>
      </w:r>
      <w:r>
        <w:rPr>
          <w:lang w:val="el-GR"/>
        </w:rPr>
        <w:t xml:space="preserve">που θέλει να θεωρείται σύγχρονο και να μπορεί να είναι διαχειρίσιμο αποφασίσαμε στα πλαίσια και της Μεθοδολογίας </w:t>
      </w:r>
      <w:r>
        <w:t>Scrum</w:t>
      </w:r>
      <w:r w:rsidRPr="00F02764">
        <w:rPr>
          <w:lang w:val="el-GR"/>
        </w:rPr>
        <w:t xml:space="preserve"> </w:t>
      </w:r>
      <w:r>
        <w:rPr>
          <w:lang w:val="el-GR"/>
        </w:rPr>
        <w:t xml:space="preserve">να υλοποιήσουμε της ακόλουθες δύο τεχνικές που αφορούν τον προγραμματισμό των έργων και μπορεί ο </w:t>
      </w:r>
      <w:r>
        <w:t>Project</w:t>
      </w:r>
      <w:r w:rsidRPr="00F02764">
        <w:rPr>
          <w:lang w:val="el-GR"/>
        </w:rPr>
        <w:t xml:space="preserve"> </w:t>
      </w:r>
      <w:r>
        <w:t>Manager</w:t>
      </w:r>
      <w:r w:rsidRPr="00F02764">
        <w:rPr>
          <w:lang w:val="el-GR"/>
        </w:rPr>
        <w:t xml:space="preserve"> </w:t>
      </w:r>
      <w:r>
        <w:rPr>
          <w:lang w:val="el-GR"/>
        </w:rPr>
        <w:t xml:space="preserve">μέσα από αυτά να διαπιστώνει τυχόν αστοχίες ή αποκλίσεις. </w:t>
      </w:r>
    </w:p>
    <w:p w14:paraId="7C5B2E37" w14:textId="6818FB8D" w:rsidR="00F02764" w:rsidRDefault="00F02764" w:rsidP="00C56150">
      <w:pPr>
        <w:spacing w:after="240" w:line="360" w:lineRule="auto"/>
        <w:ind w:firstLine="720"/>
        <w:jc w:val="both"/>
        <w:rPr>
          <w:lang w:val="el-GR"/>
        </w:rPr>
      </w:pPr>
      <w:r>
        <w:rPr>
          <w:lang w:val="el-GR"/>
        </w:rPr>
        <w:t xml:space="preserve">Έτσι, υλοποιήθηκε ένα </w:t>
      </w:r>
      <w:r>
        <w:t>burndown</w:t>
      </w:r>
      <w:r w:rsidRPr="00F02764">
        <w:rPr>
          <w:lang w:val="el-GR"/>
        </w:rPr>
        <w:t xml:space="preserve"> </w:t>
      </w:r>
      <w:r>
        <w:t>chart</w:t>
      </w:r>
      <w:r w:rsidRPr="00F02764">
        <w:rPr>
          <w:lang w:val="el-GR"/>
        </w:rPr>
        <w:t xml:space="preserve"> </w:t>
      </w:r>
      <w:r>
        <w:t>diagram</w:t>
      </w:r>
      <w:r w:rsidRPr="00F02764">
        <w:rPr>
          <w:lang w:val="el-GR"/>
        </w:rPr>
        <w:t xml:space="preserve"> </w:t>
      </w:r>
      <w:r>
        <w:rPr>
          <w:lang w:val="el-GR"/>
        </w:rPr>
        <w:t xml:space="preserve">που μας δείχνει σύμφωνα με τις λειτουργικές απαιτήσεις και τις ώρες που δαπανήθηκαν από τα μέλη της ομάδας, αν ήταν εντός χρονικών ορίων, βάση μιας γενικής εκτίμησης για ανάλογα έργα. </w:t>
      </w:r>
    </w:p>
    <w:p w14:paraId="60F0F0C8" w14:textId="48C6EA04" w:rsidR="00F02764" w:rsidRDefault="00F02764" w:rsidP="00F02764">
      <w:pPr>
        <w:spacing w:line="360" w:lineRule="auto"/>
        <w:jc w:val="both"/>
        <w:rPr>
          <w:lang w:val="el-GR"/>
        </w:rPr>
      </w:pPr>
      <w:r>
        <w:rPr>
          <w:noProof/>
        </w:rPr>
        <w:drawing>
          <wp:inline distT="0" distB="0" distL="0" distR="0" wp14:anchorId="120C755F" wp14:editId="0D85C37B">
            <wp:extent cx="5727700" cy="2906486"/>
            <wp:effectExtent l="0" t="0" r="6350" b="8255"/>
            <wp:docPr id="4" name="Γράφημα 4">
              <a:extLst xmlns:a="http://schemas.openxmlformats.org/drawingml/2006/main">
                <a:ext uri="{FF2B5EF4-FFF2-40B4-BE49-F238E27FC236}">
                  <a16:creationId xmlns:a16="http://schemas.microsoft.com/office/drawing/2014/main" id="{E5BF802A-1EBE-4A31-A13E-48083FEEF2D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
              </a:graphicData>
            </a:graphic>
          </wp:inline>
        </w:drawing>
      </w:r>
    </w:p>
    <w:p w14:paraId="74FF3E75" w14:textId="5EA50369" w:rsidR="006E1A74" w:rsidRDefault="00F02764" w:rsidP="00F02764">
      <w:pPr>
        <w:spacing w:line="360" w:lineRule="auto"/>
        <w:ind w:firstLine="720"/>
        <w:jc w:val="both"/>
        <w:rPr>
          <w:lang w:val="el-GR"/>
        </w:rPr>
      </w:pPr>
      <w:r>
        <w:rPr>
          <w:lang w:val="el-GR"/>
        </w:rPr>
        <w:t xml:space="preserve">Από το διάγραμμα διαπιστώνουμε ότι η ομάδα αντιμετώπιζε κατά διαστήματα </w:t>
      </w:r>
      <w:r w:rsidR="00320FF4">
        <w:rPr>
          <w:lang w:val="el-GR"/>
        </w:rPr>
        <w:t xml:space="preserve">μεγάλα προβλήματα περαίωσης των διεργασιών, τόσο λόγο του φόρτου εργασίας σε πολλαπλά επίπεδα, όσο και μετέπειτα με την αποχώρηση του μέλους της ομάδας μας. </w:t>
      </w:r>
    </w:p>
    <w:p w14:paraId="103E88F6" w14:textId="4A18F612" w:rsidR="00320FF4" w:rsidRDefault="00320FF4" w:rsidP="00320FF4">
      <w:pPr>
        <w:spacing w:line="360" w:lineRule="auto"/>
        <w:jc w:val="both"/>
        <w:rPr>
          <w:lang w:val="el-GR"/>
        </w:rPr>
      </w:pPr>
    </w:p>
    <w:p w14:paraId="57BE4174" w14:textId="794B39C9" w:rsidR="00C56150" w:rsidRPr="00C56150" w:rsidRDefault="00C56150" w:rsidP="00C56150">
      <w:pPr>
        <w:pStyle w:val="a3"/>
        <w:pageBreakBefore/>
        <w:numPr>
          <w:ilvl w:val="0"/>
          <w:numId w:val="1"/>
        </w:numPr>
        <w:shd w:val="clear" w:color="auto" w:fill="DEEAF6" w:themeFill="accent5" w:themeFillTint="33"/>
        <w:spacing w:before="240"/>
        <w:ind w:left="284" w:hanging="284"/>
        <w:jc w:val="both"/>
        <w:rPr>
          <w:b/>
          <w:bCs/>
        </w:rPr>
      </w:pPr>
      <w:r w:rsidRPr="00C56150">
        <w:rPr>
          <w:b/>
          <w:bCs/>
        </w:rPr>
        <w:lastRenderedPageBreak/>
        <w:t>Gantt</w:t>
      </w:r>
      <w:r w:rsidRPr="00C56150">
        <w:rPr>
          <w:b/>
          <w:bCs/>
          <w:lang w:val="el-GR"/>
        </w:rPr>
        <w:t xml:space="preserve"> </w:t>
      </w:r>
      <w:r>
        <w:rPr>
          <w:b/>
          <w:bCs/>
        </w:rPr>
        <w:t>D</w:t>
      </w:r>
      <w:r w:rsidRPr="00C56150">
        <w:rPr>
          <w:b/>
          <w:bCs/>
        </w:rPr>
        <w:t xml:space="preserve">iagram </w:t>
      </w:r>
    </w:p>
    <w:p w14:paraId="3AA4ECED" w14:textId="55D16620" w:rsidR="00320FF4" w:rsidRDefault="00320FF4" w:rsidP="00C56150">
      <w:pPr>
        <w:spacing w:before="240" w:line="360" w:lineRule="auto"/>
        <w:jc w:val="both"/>
        <w:rPr>
          <w:lang w:val="el-GR"/>
        </w:rPr>
      </w:pPr>
      <w:r>
        <w:rPr>
          <w:lang w:val="el-GR"/>
        </w:rPr>
        <w:t xml:space="preserve">Ακόμα, από την ομάδα μας, αποφασίστηκε να σχεδιαστεί και ένα ακόμη διάγραμμα το λεγόμενο διάγραμμα Προγραμματισμού </w:t>
      </w:r>
      <w:r w:rsidR="00C56150">
        <w:rPr>
          <w:lang w:val="el-GR"/>
        </w:rPr>
        <w:t>Έργων</w:t>
      </w:r>
      <w:r>
        <w:rPr>
          <w:lang w:val="el-GR"/>
        </w:rPr>
        <w:t xml:space="preserve"> </w:t>
      </w:r>
      <w:r>
        <w:t>Gantt</w:t>
      </w:r>
      <w:r>
        <w:rPr>
          <w:lang w:val="el-GR"/>
        </w:rPr>
        <w:t xml:space="preserve"> όπου σε αυτό διακρίνεται η πορεία υλοποίησης του έργου:</w:t>
      </w:r>
    </w:p>
    <w:p w14:paraId="3E160EE4" w14:textId="07CEE706" w:rsidR="00320FF4" w:rsidRPr="00EC3FB5" w:rsidRDefault="00320FF4" w:rsidP="0077624C">
      <w:pPr>
        <w:spacing w:line="360" w:lineRule="auto"/>
        <w:ind w:left="-993" w:right="-1045"/>
        <w:jc w:val="both"/>
        <w:rPr>
          <w:lang w:val="el-GR"/>
        </w:rPr>
      </w:pPr>
      <w:r w:rsidRPr="00320FF4">
        <w:rPr>
          <w:noProof/>
        </w:rPr>
        <w:drawing>
          <wp:inline distT="0" distB="0" distL="0" distR="0" wp14:anchorId="13D5908B" wp14:editId="6D119863">
            <wp:extent cx="6932930" cy="7353300"/>
            <wp:effectExtent l="0" t="0" r="1270" b="0"/>
            <wp:docPr id="6" name="Εικόνα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957623" cy="7379490"/>
                    </a:xfrm>
                    <a:prstGeom prst="rect">
                      <a:avLst/>
                    </a:prstGeom>
                    <a:noFill/>
                    <a:ln>
                      <a:noFill/>
                    </a:ln>
                  </pic:spPr>
                </pic:pic>
              </a:graphicData>
            </a:graphic>
          </wp:inline>
        </w:drawing>
      </w:r>
    </w:p>
    <w:p w14:paraId="44765366" w14:textId="26755579" w:rsidR="00EC3FB5" w:rsidRPr="009E5E5A" w:rsidRDefault="006E2F7C" w:rsidP="00320FF4">
      <w:pPr>
        <w:pStyle w:val="a3"/>
        <w:pageBreakBefore/>
        <w:numPr>
          <w:ilvl w:val="0"/>
          <w:numId w:val="1"/>
        </w:numPr>
        <w:shd w:val="clear" w:color="auto" w:fill="DEEAF6" w:themeFill="accent5" w:themeFillTint="33"/>
        <w:spacing w:before="240"/>
        <w:ind w:left="284" w:hanging="284"/>
        <w:jc w:val="both"/>
        <w:rPr>
          <w:b/>
          <w:bCs/>
          <w:lang w:val="el-GR"/>
        </w:rPr>
      </w:pPr>
      <w:bookmarkStart w:id="4" w:name="_Hlk121168043"/>
      <w:r>
        <w:rPr>
          <w:b/>
          <w:bCs/>
          <w:lang w:val="el-GR"/>
        </w:rPr>
        <w:lastRenderedPageBreak/>
        <w:t xml:space="preserve">Σχεδιασμός </w:t>
      </w:r>
      <w:r w:rsidR="00016A7E">
        <w:rPr>
          <w:b/>
          <w:bCs/>
          <w:lang w:val="el-GR"/>
        </w:rPr>
        <w:t xml:space="preserve">εφαρμογής </w:t>
      </w:r>
      <w:r w:rsidR="00016A7E">
        <w:rPr>
          <w:b/>
          <w:bCs/>
        </w:rPr>
        <w:t>UX</w:t>
      </w:r>
      <w:r w:rsidR="00016A7E" w:rsidRPr="00A83C56">
        <w:rPr>
          <w:b/>
          <w:bCs/>
          <w:lang w:val="el-GR"/>
        </w:rPr>
        <w:t xml:space="preserve"> </w:t>
      </w:r>
      <w:r w:rsidR="00016A7E">
        <w:rPr>
          <w:b/>
          <w:bCs/>
        </w:rPr>
        <w:t>Design</w:t>
      </w:r>
      <w:r w:rsidR="00A83C56">
        <w:rPr>
          <w:b/>
          <w:bCs/>
          <w:lang w:val="el-GR"/>
        </w:rPr>
        <w:t xml:space="preserve"> - </w:t>
      </w:r>
      <w:r w:rsidR="00A83C56">
        <w:rPr>
          <w:b/>
          <w:bCs/>
        </w:rPr>
        <w:t>Figma</w:t>
      </w:r>
    </w:p>
    <w:bookmarkEnd w:id="4"/>
    <w:p w14:paraId="72732DC9" w14:textId="25C4C4C4" w:rsidR="00CC52D6" w:rsidRPr="00CC52D6" w:rsidRDefault="00185E0B" w:rsidP="00185E0B">
      <w:pPr>
        <w:spacing w:before="240" w:line="360" w:lineRule="auto"/>
        <w:ind w:firstLine="284"/>
        <w:jc w:val="both"/>
        <w:rPr>
          <w:lang w:val="el-GR"/>
        </w:rPr>
      </w:pPr>
      <w:r>
        <w:rPr>
          <w:lang w:val="el-GR"/>
        </w:rPr>
        <w:t xml:space="preserve">Από την ομάδα μας, αρχικά είχε αποφασιστεί να </w:t>
      </w:r>
      <w:r w:rsidR="00C860E7">
        <w:rPr>
          <w:lang w:val="el-GR"/>
        </w:rPr>
        <w:t xml:space="preserve">υλοποιηθεί μια πλατφόρμα που να εισέρχεται ο </w:t>
      </w:r>
      <w:r w:rsidR="00C860E7" w:rsidRPr="00CC52D6">
        <w:rPr>
          <w:lang w:val="el-GR"/>
        </w:rPr>
        <w:t xml:space="preserve">υποψήφιος μαθητής - χρήστης </w:t>
      </w:r>
      <w:r w:rsidR="00C860E7">
        <w:rPr>
          <w:lang w:val="el-GR"/>
        </w:rPr>
        <w:t xml:space="preserve">στην </w:t>
      </w:r>
      <w:r w:rsidR="00C860E7" w:rsidRPr="00CC52D6">
        <w:rPr>
          <w:lang w:val="el-GR"/>
        </w:rPr>
        <w:t xml:space="preserve">εισαγωγική σελίδα (εικόνα </w:t>
      </w:r>
      <w:proofErr w:type="spellStart"/>
      <w:r w:rsidR="00C860E7" w:rsidRPr="00CC52D6">
        <w:rPr>
          <w:lang w:val="el-GR"/>
        </w:rPr>
        <w:t>Νο</w:t>
      </w:r>
      <w:proofErr w:type="spellEnd"/>
      <w:r w:rsidR="00C860E7" w:rsidRPr="00CC52D6">
        <w:rPr>
          <w:lang w:val="el-GR"/>
        </w:rPr>
        <w:t xml:space="preserve">. 1) για να κάνει </w:t>
      </w:r>
      <w:r w:rsidR="00C860E7" w:rsidRPr="00CC52D6">
        <w:t>Login</w:t>
      </w:r>
      <w:r w:rsidR="00C860E7" w:rsidRPr="00CC52D6">
        <w:rPr>
          <w:lang w:val="el-GR"/>
        </w:rPr>
        <w:t xml:space="preserve"> ή </w:t>
      </w:r>
      <w:r w:rsidR="00C860E7" w:rsidRPr="00CC52D6">
        <w:t>Register</w:t>
      </w:r>
      <w:r w:rsidR="00C860E7" w:rsidRPr="00CC52D6">
        <w:rPr>
          <w:lang w:val="el-GR"/>
        </w:rPr>
        <w:t xml:space="preserve"> στην εφαρμογή</w:t>
      </w:r>
      <w:r w:rsidR="00C860E7">
        <w:rPr>
          <w:lang w:val="el-GR"/>
        </w:rPr>
        <w:t xml:space="preserve">, έχοντας την ακόλουθη μορφή: </w:t>
      </w:r>
      <w:r w:rsidR="00CC52D6" w:rsidRPr="00CC52D6">
        <w:rPr>
          <w:lang w:val="el-GR"/>
        </w:rPr>
        <w:t xml:space="preserve"> </w:t>
      </w:r>
    </w:p>
    <w:p w14:paraId="47B05D3F" w14:textId="77777777" w:rsidR="00CC52D6" w:rsidRPr="00CC52D6" w:rsidRDefault="00CC52D6" w:rsidP="00CC52D6">
      <w:pPr>
        <w:spacing w:line="360" w:lineRule="auto"/>
        <w:jc w:val="both"/>
        <w:rPr>
          <w:b/>
          <w:bCs/>
          <w:lang w:val="el-GR"/>
        </w:rPr>
      </w:pPr>
      <w:r w:rsidRPr="00CC52D6">
        <w:rPr>
          <w:b/>
          <w:bCs/>
          <w:lang w:val="el-GR"/>
        </w:rPr>
        <w:t>Αρχικά:</w:t>
      </w:r>
    </w:p>
    <w:p w14:paraId="53F62303" w14:textId="77777777" w:rsidR="00CC52D6" w:rsidRPr="00CC52D6" w:rsidRDefault="00CC52D6" w:rsidP="00C860E7">
      <w:pPr>
        <w:spacing w:line="360" w:lineRule="auto"/>
        <w:jc w:val="center"/>
        <w:rPr>
          <w:lang w:val="el-GR"/>
        </w:rPr>
      </w:pPr>
      <w:r w:rsidRPr="00CC52D6">
        <w:rPr>
          <w:noProof/>
          <w:lang w:val="el-GR"/>
        </w:rPr>
        <w:drawing>
          <wp:inline distT="0" distB="0" distL="0" distR="0" wp14:anchorId="262BAC98" wp14:editId="02825F06">
            <wp:extent cx="4822190" cy="2622725"/>
            <wp:effectExtent l="0" t="0" r="0" b="6350"/>
            <wp:docPr id="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879915" cy="2654121"/>
                    </a:xfrm>
                    <a:prstGeom prst="rect">
                      <a:avLst/>
                    </a:prstGeom>
                    <a:noFill/>
                    <a:ln>
                      <a:noFill/>
                    </a:ln>
                  </pic:spPr>
                </pic:pic>
              </a:graphicData>
            </a:graphic>
          </wp:inline>
        </w:drawing>
      </w:r>
    </w:p>
    <w:p w14:paraId="5482D799" w14:textId="08BD5691" w:rsidR="00CC52D6" w:rsidRPr="00C860E7" w:rsidRDefault="00CC52D6" w:rsidP="00C860E7">
      <w:pPr>
        <w:spacing w:line="360" w:lineRule="auto"/>
        <w:jc w:val="center"/>
        <w:rPr>
          <w:i/>
          <w:iCs/>
          <w:lang w:val="el-GR"/>
        </w:rPr>
      </w:pPr>
      <w:r w:rsidRPr="00CC52D6">
        <w:rPr>
          <w:i/>
          <w:iCs/>
          <w:lang w:val="el-GR"/>
        </w:rPr>
        <w:t xml:space="preserve">Εικόνα </w:t>
      </w:r>
      <w:proofErr w:type="spellStart"/>
      <w:r w:rsidRPr="00CC52D6">
        <w:rPr>
          <w:i/>
          <w:iCs/>
          <w:lang w:val="el-GR"/>
        </w:rPr>
        <w:t>Νο</w:t>
      </w:r>
      <w:proofErr w:type="spellEnd"/>
      <w:r w:rsidRPr="00CC52D6">
        <w:rPr>
          <w:i/>
          <w:iCs/>
          <w:lang w:val="el-GR"/>
        </w:rPr>
        <w:t xml:space="preserve"> 1</w:t>
      </w:r>
    </w:p>
    <w:p w14:paraId="3A95DED3" w14:textId="77675D89" w:rsidR="00CC52D6" w:rsidRPr="00CC52D6" w:rsidRDefault="00C860E7" w:rsidP="00CC52D6">
      <w:pPr>
        <w:spacing w:line="360" w:lineRule="auto"/>
        <w:jc w:val="both"/>
        <w:rPr>
          <w:lang w:val="el-GR"/>
        </w:rPr>
      </w:pPr>
      <w:r>
        <w:rPr>
          <w:b/>
          <w:bCs/>
          <w:lang w:val="el-GR"/>
        </w:rPr>
        <w:t>Έπειτα</w:t>
      </w:r>
      <w:r w:rsidR="00CC52D6" w:rsidRPr="00CC52D6">
        <w:rPr>
          <w:lang w:val="el-GR"/>
        </w:rPr>
        <w:t>:</w:t>
      </w:r>
    </w:p>
    <w:p w14:paraId="2292211E" w14:textId="4EAF9425" w:rsidR="00CC52D6" w:rsidRPr="00CC52D6" w:rsidRDefault="00C860E7" w:rsidP="00CC52D6">
      <w:pPr>
        <w:spacing w:line="360" w:lineRule="auto"/>
        <w:jc w:val="both"/>
        <w:rPr>
          <w:lang w:val="el-GR"/>
        </w:rPr>
      </w:pPr>
      <w:r>
        <w:rPr>
          <w:lang w:val="el-GR"/>
        </w:rPr>
        <w:t xml:space="preserve">Έχοντας μπει στην πλατφόρμα, θα μπορούσε να επιλέξει το είδος λυκείου και κάποιες κατηγορίες της σχολής ώστε να γίνει πιο στοχευμένη. </w:t>
      </w:r>
    </w:p>
    <w:p w14:paraId="5B0D34EB" w14:textId="77777777" w:rsidR="00CC52D6" w:rsidRPr="00CC52D6" w:rsidRDefault="00CC52D6" w:rsidP="00C17813">
      <w:pPr>
        <w:spacing w:line="360" w:lineRule="auto"/>
        <w:jc w:val="center"/>
        <w:rPr>
          <w:lang w:val="el-GR"/>
        </w:rPr>
      </w:pPr>
      <w:r w:rsidRPr="00CC52D6">
        <w:rPr>
          <w:noProof/>
          <w:lang w:val="el-GR"/>
        </w:rPr>
        <w:drawing>
          <wp:inline distT="0" distB="0" distL="0" distR="0" wp14:anchorId="465E5179" wp14:editId="592E28DA">
            <wp:extent cx="4930140" cy="2922506"/>
            <wp:effectExtent l="0" t="0" r="3810" b="0"/>
            <wp:docPr id="2" name="Εικόνα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978730" cy="2951309"/>
                    </a:xfrm>
                    <a:prstGeom prst="rect">
                      <a:avLst/>
                    </a:prstGeom>
                    <a:noFill/>
                    <a:ln>
                      <a:noFill/>
                    </a:ln>
                  </pic:spPr>
                </pic:pic>
              </a:graphicData>
            </a:graphic>
          </wp:inline>
        </w:drawing>
      </w:r>
    </w:p>
    <w:p w14:paraId="24B3FDFB" w14:textId="77777777" w:rsidR="00CC52D6" w:rsidRPr="00CC52D6" w:rsidRDefault="00CC52D6" w:rsidP="00C860E7">
      <w:pPr>
        <w:spacing w:line="360" w:lineRule="auto"/>
        <w:jc w:val="center"/>
        <w:rPr>
          <w:i/>
          <w:iCs/>
          <w:lang w:val="el-GR"/>
        </w:rPr>
      </w:pPr>
      <w:r w:rsidRPr="00CC52D6">
        <w:rPr>
          <w:i/>
          <w:iCs/>
          <w:lang w:val="el-GR"/>
        </w:rPr>
        <w:t xml:space="preserve">Εικόνα </w:t>
      </w:r>
      <w:proofErr w:type="spellStart"/>
      <w:r w:rsidRPr="00CC52D6">
        <w:rPr>
          <w:i/>
          <w:iCs/>
          <w:lang w:val="el-GR"/>
        </w:rPr>
        <w:t>Νο</w:t>
      </w:r>
      <w:proofErr w:type="spellEnd"/>
      <w:r w:rsidRPr="00CC52D6">
        <w:rPr>
          <w:i/>
          <w:iCs/>
          <w:lang w:val="el-GR"/>
        </w:rPr>
        <w:t>. 2</w:t>
      </w:r>
    </w:p>
    <w:p w14:paraId="00539BCA" w14:textId="79D34A3C" w:rsidR="00C860E7" w:rsidRDefault="00C860E7" w:rsidP="00185E0B">
      <w:pPr>
        <w:spacing w:before="240" w:line="360" w:lineRule="auto"/>
        <w:ind w:firstLine="284"/>
        <w:jc w:val="both"/>
        <w:rPr>
          <w:lang w:val="el-GR"/>
        </w:rPr>
      </w:pPr>
      <w:r>
        <w:rPr>
          <w:lang w:val="el-GR"/>
        </w:rPr>
        <w:lastRenderedPageBreak/>
        <w:t>Επιπρόσθετα, σκοπεύαμε να υλοποιήσουμε μια σελίδα που να μπορεί ο μαθητής να υπολογίσει τα μόρια που έχει από τις εξετάσεις</w:t>
      </w:r>
      <w:r w:rsidRPr="00C860E7">
        <w:rPr>
          <w:lang w:val="el-GR"/>
        </w:rPr>
        <w:t xml:space="preserve"> στις Πανελλαδικές εξετάσεις.  </w:t>
      </w:r>
    </w:p>
    <w:p w14:paraId="4AA5DD61" w14:textId="77777777" w:rsidR="00CC52D6" w:rsidRPr="00CC52D6" w:rsidRDefault="00CC52D6" w:rsidP="00C860E7">
      <w:pPr>
        <w:spacing w:before="240" w:line="360" w:lineRule="auto"/>
        <w:jc w:val="center"/>
        <w:rPr>
          <w:lang w:val="el-GR"/>
        </w:rPr>
      </w:pPr>
      <w:r w:rsidRPr="00CC52D6">
        <w:rPr>
          <w:noProof/>
          <w:lang w:val="el-GR"/>
        </w:rPr>
        <w:drawing>
          <wp:inline distT="0" distB="0" distL="0" distR="0" wp14:anchorId="5F5B2DD9" wp14:editId="382D04DB">
            <wp:extent cx="5378866" cy="2758440"/>
            <wp:effectExtent l="0" t="0" r="0" b="3810"/>
            <wp:docPr id="3" name="Εικόνα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418653" cy="2778844"/>
                    </a:xfrm>
                    <a:prstGeom prst="rect">
                      <a:avLst/>
                    </a:prstGeom>
                    <a:noFill/>
                    <a:ln>
                      <a:noFill/>
                    </a:ln>
                  </pic:spPr>
                </pic:pic>
              </a:graphicData>
            </a:graphic>
          </wp:inline>
        </w:drawing>
      </w:r>
    </w:p>
    <w:p w14:paraId="582AA7F5" w14:textId="77777777" w:rsidR="00CC52D6" w:rsidRPr="00CC52D6" w:rsidRDefault="00CC52D6" w:rsidP="00C860E7">
      <w:pPr>
        <w:spacing w:line="360" w:lineRule="auto"/>
        <w:jc w:val="center"/>
        <w:rPr>
          <w:i/>
          <w:iCs/>
          <w:lang w:val="el-GR"/>
        </w:rPr>
      </w:pPr>
      <w:r w:rsidRPr="00CC52D6">
        <w:rPr>
          <w:i/>
          <w:iCs/>
          <w:lang w:val="el-GR"/>
        </w:rPr>
        <w:t xml:space="preserve">Εικόνα </w:t>
      </w:r>
      <w:proofErr w:type="spellStart"/>
      <w:r w:rsidRPr="00CC52D6">
        <w:rPr>
          <w:i/>
          <w:iCs/>
          <w:lang w:val="el-GR"/>
        </w:rPr>
        <w:t>Νο</w:t>
      </w:r>
      <w:proofErr w:type="spellEnd"/>
      <w:r w:rsidRPr="00CC52D6">
        <w:rPr>
          <w:i/>
          <w:iCs/>
          <w:lang w:val="el-GR"/>
        </w:rPr>
        <w:t>. 3</w:t>
      </w:r>
    </w:p>
    <w:p w14:paraId="016C164E" w14:textId="456B0B49" w:rsidR="00C860E7" w:rsidRDefault="00C860E7" w:rsidP="00C860E7">
      <w:pPr>
        <w:spacing w:before="240" w:line="360" w:lineRule="auto"/>
        <w:ind w:firstLine="284"/>
        <w:jc w:val="both"/>
        <w:rPr>
          <w:lang w:val="el-GR"/>
        </w:rPr>
      </w:pPr>
      <w:r>
        <w:rPr>
          <w:lang w:val="el-GR"/>
        </w:rPr>
        <w:t xml:space="preserve">Ακολουθώντας την σύγχρονη εποχή των διαδικτυακών εφαρμογών, από την ομάδα μας υλοποιήθηκε μέσω της εφαρμογής </w:t>
      </w:r>
      <w:r>
        <w:t>FIGMA</w:t>
      </w:r>
      <w:r w:rsidRPr="00016A7E">
        <w:rPr>
          <w:lang w:val="el-GR"/>
        </w:rPr>
        <w:t xml:space="preserve"> </w:t>
      </w:r>
      <w:r>
        <w:rPr>
          <w:lang w:val="el-GR"/>
        </w:rPr>
        <w:t xml:space="preserve">δοκιμαστικά σενάρια προκειμένου να είναι </w:t>
      </w:r>
      <w:r>
        <w:t>User</w:t>
      </w:r>
      <w:r w:rsidRPr="00016A7E">
        <w:rPr>
          <w:lang w:val="el-GR"/>
        </w:rPr>
        <w:t xml:space="preserve"> </w:t>
      </w:r>
      <w:r>
        <w:t>friendly</w:t>
      </w:r>
      <w:r w:rsidRPr="00016A7E">
        <w:rPr>
          <w:lang w:val="el-GR"/>
        </w:rPr>
        <w:t xml:space="preserve"> </w:t>
      </w:r>
      <w:r w:rsidR="00166DA9">
        <w:rPr>
          <w:lang w:val="el-GR"/>
        </w:rPr>
        <w:t xml:space="preserve">η εφαρμογή μας. </w:t>
      </w:r>
    </w:p>
    <w:p w14:paraId="19D66512" w14:textId="77777777" w:rsidR="00B56100" w:rsidRDefault="00166DA9" w:rsidP="007739CE">
      <w:pPr>
        <w:spacing w:before="240" w:line="360" w:lineRule="auto"/>
        <w:jc w:val="both"/>
        <w:rPr>
          <w:lang w:val="el-GR"/>
        </w:rPr>
      </w:pPr>
      <w:r>
        <w:rPr>
          <w:lang w:val="el-GR"/>
        </w:rPr>
        <w:t>Έτσι, αρχικά επιλέξαμε τις εισαγωγικές εικόνες</w:t>
      </w:r>
      <w:r w:rsidR="00B56100">
        <w:rPr>
          <w:lang w:val="el-GR"/>
        </w:rPr>
        <w:t xml:space="preserve"> του </w:t>
      </w:r>
      <w:r w:rsidR="00B56100">
        <w:t>background</w:t>
      </w:r>
      <w:r w:rsidR="00B56100" w:rsidRPr="00B56100">
        <w:rPr>
          <w:lang w:val="el-GR"/>
        </w:rPr>
        <w:t xml:space="preserve"> </w:t>
      </w:r>
      <w:r w:rsidR="00B56100">
        <w:rPr>
          <w:lang w:val="el-GR"/>
        </w:rPr>
        <w:t>–</w:t>
      </w:r>
      <w:r w:rsidR="00B56100" w:rsidRPr="00B56100">
        <w:rPr>
          <w:lang w:val="el-GR"/>
        </w:rPr>
        <w:t xml:space="preserve"> </w:t>
      </w:r>
      <w:r w:rsidR="00B56100">
        <w:t>login</w:t>
      </w:r>
      <w:r w:rsidR="00B56100" w:rsidRPr="00B56100">
        <w:rPr>
          <w:lang w:val="el-GR"/>
        </w:rPr>
        <w:t xml:space="preserve">- </w:t>
      </w:r>
      <w:r w:rsidR="00B56100">
        <w:t>signup</w:t>
      </w:r>
      <w:r>
        <w:rPr>
          <w:lang w:val="el-GR"/>
        </w:rPr>
        <w:t xml:space="preserve">: </w:t>
      </w:r>
    </w:p>
    <w:p w14:paraId="6858B368" w14:textId="4FB6E3B7" w:rsidR="008477B1" w:rsidRDefault="00B56100" w:rsidP="008477B1">
      <w:pPr>
        <w:spacing w:before="240" w:line="360" w:lineRule="auto"/>
        <w:ind w:left="-709" w:right="-761"/>
        <w:jc w:val="both"/>
        <w:rPr>
          <w:lang w:val="el-GR"/>
        </w:rPr>
      </w:pPr>
      <w:r>
        <w:rPr>
          <w:noProof/>
          <w:lang w:val="el-GR"/>
        </w:rPr>
        <w:lastRenderedPageBreak/>
        <w:drawing>
          <wp:inline distT="0" distB="0" distL="0" distR="0" wp14:anchorId="05B95FF8" wp14:editId="0CC587E0">
            <wp:extent cx="3154616" cy="4693920"/>
            <wp:effectExtent l="0" t="0" r="8255" b="0"/>
            <wp:docPr id="5" name="Εικόνα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177523" cy="4728005"/>
                    </a:xfrm>
                    <a:prstGeom prst="rect">
                      <a:avLst/>
                    </a:prstGeom>
                    <a:noFill/>
                    <a:ln>
                      <a:noFill/>
                    </a:ln>
                  </pic:spPr>
                </pic:pic>
              </a:graphicData>
            </a:graphic>
          </wp:inline>
        </w:drawing>
      </w:r>
      <w:r w:rsidRPr="00B56100">
        <w:rPr>
          <w:lang w:val="el-GR"/>
        </w:rPr>
        <w:t xml:space="preserve"> </w:t>
      </w:r>
      <w:r>
        <w:rPr>
          <w:noProof/>
        </w:rPr>
        <w:drawing>
          <wp:inline distT="0" distB="0" distL="0" distR="0" wp14:anchorId="183CCF5A" wp14:editId="43583DF0">
            <wp:extent cx="3414395" cy="4693482"/>
            <wp:effectExtent l="0" t="0" r="0" b="0"/>
            <wp:docPr id="7" name="Εικόνα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433278" cy="4719439"/>
                    </a:xfrm>
                    <a:prstGeom prst="rect">
                      <a:avLst/>
                    </a:prstGeom>
                    <a:noFill/>
                    <a:ln>
                      <a:noFill/>
                    </a:ln>
                  </pic:spPr>
                </pic:pic>
              </a:graphicData>
            </a:graphic>
          </wp:inline>
        </w:drawing>
      </w:r>
      <w:r w:rsidRPr="00B56100">
        <w:rPr>
          <w:lang w:val="el-GR"/>
        </w:rPr>
        <w:t xml:space="preserve"> </w:t>
      </w:r>
    </w:p>
    <w:p w14:paraId="0DF16FFF" w14:textId="262EEF41" w:rsidR="00C17813" w:rsidRPr="00C17813" w:rsidRDefault="00C17813" w:rsidP="00C17813">
      <w:pPr>
        <w:spacing w:before="240" w:line="360" w:lineRule="auto"/>
        <w:ind w:left="-709" w:right="-761" w:firstLine="1429"/>
        <w:jc w:val="both"/>
        <w:rPr>
          <w:i/>
          <w:iCs/>
          <w:lang w:val="el-GR"/>
        </w:rPr>
      </w:pPr>
      <w:r w:rsidRPr="00C17813">
        <w:rPr>
          <w:i/>
          <w:iCs/>
          <w:lang w:val="el-GR"/>
        </w:rPr>
        <w:t xml:space="preserve">Εικόνα </w:t>
      </w:r>
      <w:proofErr w:type="spellStart"/>
      <w:r w:rsidRPr="00C17813">
        <w:rPr>
          <w:i/>
          <w:iCs/>
          <w:lang w:val="el-GR"/>
        </w:rPr>
        <w:t>Νο</w:t>
      </w:r>
      <w:proofErr w:type="spellEnd"/>
      <w:r w:rsidRPr="00C17813">
        <w:rPr>
          <w:i/>
          <w:iCs/>
          <w:lang w:val="el-GR"/>
        </w:rPr>
        <w:t xml:space="preserve"> 4</w:t>
      </w:r>
      <w:r>
        <w:rPr>
          <w:i/>
          <w:iCs/>
          <w:lang w:val="el-GR"/>
        </w:rPr>
        <w:tab/>
      </w:r>
      <w:r>
        <w:rPr>
          <w:i/>
          <w:iCs/>
          <w:lang w:val="el-GR"/>
        </w:rPr>
        <w:tab/>
      </w:r>
      <w:r>
        <w:rPr>
          <w:i/>
          <w:iCs/>
          <w:lang w:val="el-GR"/>
        </w:rPr>
        <w:tab/>
      </w:r>
      <w:r>
        <w:rPr>
          <w:i/>
          <w:iCs/>
          <w:lang w:val="el-GR"/>
        </w:rPr>
        <w:tab/>
      </w:r>
      <w:r>
        <w:rPr>
          <w:i/>
          <w:iCs/>
          <w:lang w:val="el-GR"/>
        </w:rPr>
        <w:tab/>
      </w:r>
      <w:r>
        <w:rPr>
          <w:i/>
          <w:iCs/>
          <w:lang w:val="el-GR"/>
        </w:rPr>
        <w:tab/>
      </w:r>
      <w:r>
        <w:rPr>
          <w:i/>
          <w:iCs/>
          <w:lang w:val="el-GR"/>
        </w:rPr>
        <w:tab/>
      </w:r>
      <w:r w:rsidRPr="00C17813">
        <w:rPr>
          <w:i/>
          <w:iCs/>
          <w:lang w:val="el-GR"/>
        </w:rPr>
        <w:t xml:space="preserve">Εικόνα </w:t>
      </w:r>
      <w:proofErr w:type="spellStart"/>
      <w:r w:rsidRPr="00C17813">
        <w:rPr>
          <w:i/>
          <w:iCs/>
          <w:lang w:val="el-GR"/>
        </w:rPr>
        <w:t>Νο</w:t>
      </w:r>
      <w:proofErr w:type="spellEnd"/>
      <w:r w:rsidRPr="00C17813">
        <w:rPr>
          <w:i/>
          <w:iCs/>
          <w:lang w:val="el-GR"/>
        </w:rPr>
        <w:t xml:space="preserve"> </w:t>
      </w:r>
      <w:r>
        <w:rPr>
          <w:i/>
          <w:iCs/>
          <w:lang w:val="el-GR"/>
        </w:rPr>
        <w:t>5</w:t>
      </w:r>
    </w:p>
    <w:p w14:paraId="364AB694" w14:textId="026251F2" w:rsidR="00C17813" w:rsidRPr="00C17813" w:rsidRDefault="00C17813" w:rsidP="00C17813">
      <w:pPr>
        <w:spacing w:before="240" w:line="360" w:lineRule="auto"/>
        <w:ind w:left="-709" w:right="-761" w:firstLine="1429"/>
        <w:jc w:val="both"/>
        <w:rPr>
          <w:i/>
          <w:iCs/>
          <w:lang w:val="el-GR"/>
        </w:rPr>
      </w:pPr>
    </w:p>
    <w:p w14:paraId="3DEE05FA" w14:textId="719D4489" w:rsidR="00B56100" w:rsidRDefault="00B56100" w:rsidP="004D064E">
      <w:pPr>
        <w:spacing w:before="240" w:line="360" w:lineRule="auto"/>
        <w:ind w:left="-709" w:right="-761"/>
        <w:jc w:val="center"/>
        <w:rPr>
          <w:lang w:val="el-GR"/>
        </w:rPr>
      </w:pPr>
      <w:r>
        <w:rPr>
          <w:noProof/>
          <w:lang w:val="el-GR"/>
        </w:rPr>
        <w:lastRenderedPageBreak/>
        <w:drawing>
          <wp:inline distT="0" distB="0" distL="0" distR="0" wp14:anchorId="1297CC36" wp14:editId="02BB61C3">
            <wp:extent cx="2642235" cy="3482839"/>
            <wp:effectExtent l="0" t="0" r="5715" b="3810"/>
            <wp:docPr id="8" name="Εικόνα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674374" cy="3525203"/>
                    </a:xfrm>
                    <a:prstGeom prst="rect">
                      <a:avLst/>
                    </a:prstGeom>
                    <a:noFill/>
                    <a:ln>
                      <a:noFill/>
                    </a:ln>
                  </pic:spPr>
                </pic:pic>
              </a:graphicData>
            </a:graphic>
          </wp:inline>
        </w:drawing>
      </w:r>
    </w:p>
    <w:p w14:paraId="7B637946" w14:textId="25CE7735" w:rsidR="00C17813" w:rsidRPr="00C17813" w:rsidRDefault="004D064E" w:rsidP="00B1218D">
      <w:pPr>
        <w:spacing w:before="240" w:line="360" w:lineRule="auto"/>
        <w:ind w:left="-709" w:right="-52" w:firstLine="1429"/>
        <w:jc w:val="both"/>
        <w:rPr>
          <w:i/>
          <w:iCs/>
          <w:lang w:val="el-GR"/>
        </w:rPr>
      </w:pPr>
      <w:r>
        <w:rPr>
          <w:i/>
          <w:iCs/>
          <w:lang w:val="el-GR"/>
        </w:rPr>
        <w:t xml:space="preserve"> </w:t>
      </w:r>
      <w:r>
        <w:rPr>
          <w:i/>
          <w:iCs/>
          <w:lang w:val="el-GR"/>
        </w:rPr>
        <w:tab/>
      </w:r>
      <w:r>
        <w:rPr>
          <w:i/>
          <w:iCs/>
          <w:lang w:val="el-GR"/>
        </w:rPr>
        <w:tab/>
      </w:r>
      <w:r>
        <w:rPr>
          <w:i/>
          <w:iCs/>
          <w:lang w:val="el-GR"/>
        </w:rPr>
        <w:tab/>
      </w:r>
      <w:r>
        <w:rPr>
          <w:i/>
          <w:iCs/>
          <w:lang w:val="el-GR"/>
        </w:rPr>
        <w:tab/>
      </w:r>
      <w:r w:rsidR="00C17813" w:rsidRPr="00C17813">
        <w:rPr>
          <w:i/>
          <w:iCs/>
          <w:lang w:val="el-GR"/>
        </w:rPr>
        <w:t xml:space="preserve">Εικόνα </w:t>
      </w:r>
      <w:proofErr w:type="spellStart"/>
      <w:r w:rsidR="00C17813" w:rsidRPr="00C17813">
        <w:rPr>
          <w:i/>
          <w:iCs/>
          <w:lang w:val="el-GR"/>
        </w:rPr>
        <w:t>Νο</w:t>
      </w:r>
      <w:proofErr w:type="spellEnd"/>
      <w:r w:rsidR="00C17813" w:rsidRPr="00C17813">
        <w:rPr>
          <w:i/>
          <w:iCs/>
          <w:lang w:val="el-GR"/>
        </w:rPr>
        <w:t xml:space="preserve"> </w:t>
      </w:r>
      <w:r w:rsidR="00C17813">
        <w:rPr>
          <w:i/>
          <w:iCs/>
          <w:lang w:val="el-GR"/>
        </w:rPr>
        <w:t>6</w:t>
      </w:r>
    </w:p>
    <w:p w14:paraId="5B265004" w14:textId="7A7537E3" w:rsidR="00B56100" w:rsidRDefault="008D492D" w:rsidP="00B56100">
      <w:pPr>
        <w:spacing w:before="240" w:line="360" w:lineRule="auto"/>
        <w:ind w:firstLine="284"/>
        <w:jc w:val="both"/>
        <w:rPr>
          <w:lang w:val="el-GR"/>
        </w:rPr>
      </w:pPr>
      <w:r>
        <w:rPr>
          <w:lang w:val="el-GR"/>
        </w:rPr>
        <w:t xml:space="preserve">Τελικώς </w:t>
      </w:r>
      <w:r w:rsidR="00A83C56">
        <w:rPr>
          <w:lang w:val="el-GR"/>
        </w:rPr>
        <w:t>η εφαρμογή μας μετά από πολλές δοκιμές (</w:t>
      </w:r>
      <w:r w:rsidR="00A83C56">
        <w:t>testing</w:t>
      </w:r>
      <w:r w:rsidR="00A83C56" w:rsidRPr="00A83C56">
        <w:rPr>
          <w:lang w:val="el-GR"/>
        </w:rPr>
        <w:t xml:space="preserve">) </w:t>
      </w:r>
      <w:r w:rsidR="00A83C56">
        <w:rPr>
          <w:lang w:val="el-GR"/>
        </w:rPr>
        <w:t xml:space="preserve">σε συνδυασμό με τις </w:t>
      </w:r>
      <w:r>
        <w:rPr>
          <w:lang w:val="el-GR"/>
        </w:rPr>
        <w:t xml:space="preserve"> αναπάντεχες αλλαγές και καθυστερήσεις στο έργο μας, </w:t>
      </w:r>
      <w:r w:rsidR="00A83C56">
        <w:rPr>
          <w:lang w:val="el-GR"/>
        </w:rPr>
        <w:t xml:space="preserve">αποφασίστηκε να έχει την ακόλουθη μορφή μετά από το σχεδιασμό της στην εφαρμογή </w:t>
      </w:r>
      <w:r w:rsidR="00A83C56">
        <w:t>Figma</w:t>
      </w:r>
      <w:r w:rsidR="00A83C56" w:rsidRPr="00A83C56">
        <w:rPr>
          <w:lang w:val="el-GR"/>
        </w:rPr>
        <w:t xml:space="preserve">. </w:t>
      </w:r>
      <w:r>
        <w:rPr>
          <w:lang w:val="el-GR"/>
        </w:rPr>
        <w:t xml:space="preserve"> </w:t>
      </w:r>
      <w:r w:rsidR="00A83C56" w:rsidRPr="00A83C56">
        <w:rPr>
          <w:lang w:val="el-GR"/>
        </w:rPr>
        <w:t>.</w:t>
      </w:r>
    </w:p>
    <w:p w14:paraId="7DEDEEBB" w14:textId="1BBDE33C" w:rsidR="00A83C56" w:rsidRDefault="00A83C56" w:rsidP="00B56100">
      <w:pPr>
        <w:spacing w:before="240" w:line="360" w:lineRule="auto"/>
        <w:ind w:firstLine="284"/>
        <w:jc w:val="both"/>
        <w:rPr>
          <w:lang w:val="el-GR"/>
        </w:rPr>
      </w:pPr>
      <w:r w:rsidRPr="00A83C56">
        <w:rPr>
          <w:lang w:val="el-GR"/>
        </w:rPr>
        <w:drawing>
          <wp:inline distT="0" distB="0" distL="0" distR="0" wp14:anchorId="516677C1" wp14:editId="524AD443">
            <wp:extent cx="5727700" cy="3095625"/>
            <wp:effectExtent l="0" t="0" r="6350" b="9525"/>
            <wp:docPr id="17" name="Εικόνα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27700" cy="3095625"/>
                    </a:xfrm>
                    <a:prstGeom prst="rect">
                      <a:avLst/>
                    </a:prstGeom>
                  </pic:spPr>
                </pic:pic>
              </a:graphicData>
            </a:graphic>
          </wp:inline>
        </w:drawing>
      </w:r>
    </w:p>
    <w:p w14:paraId="5EC346EB" w14:textId="3A908A8B" w:rsidR="00B1218D" w:rsidRPr="00B1218D" w:rsidRDefault="00B1218D" w:rsidP="00B1218D">
      <w:pPr>
        <w:spacing w:line="360" w:lineRule="auto"/>
        <w:ind w:firstLine="284"/>
        <w:jc w:val="center"/>
      </w:pPr>
      <w:r w:rsidRPr="00C17813">
        <w:rPr>
          <w:i/>
          <w:iCs/>
          <w:lang w:val="el-GR"/>
        </w:rPr>
        <w:t xml:space="preserve">Εικόνα </w:t>
      </w:r>
      <w:proofErr w:type="spellStart"/>
      <w:r w:rsidRPr="00C17813">
        <w:rPr>
          <w:i/>
          <w:iCs/>
          <w:lang w:val="el-GR"/>
        </w:rPr>
        <w:t>Νο</w:t>
      </w:r>
      <w:proofErr w:type="spellEnd"/>
      <w:r w:rsidRPr="00C17813">
        <w:rPr>
          <w:i/>
          <w:iCs/>
          <w:lang w:val="el-GR"/>
        </w:rPr>
        <w:t xml:space="preserve"> </w:t>
      </w:r>
      <w:r>
        <w:rPr>
          <w:i/>
          <w:iCs/>
        </w:rPr>
        <w:t>7</w:t>
      </w:r>
    </w:p>
    <w:p w14:paraId="0996F0F4" w14:textId="7E9CF0D4" w:rsidR="008D492D" w:rsidRDefault="00C447CD" w:rsidP="006E27D5">
      <w:pPr>
        <w:spacing w:before="240" w:line="360" w:lineRule="auto"/>
        <w:jc w:val="both"/>
        <w:rPr>
          <w:lang w:val="el-GR"/>
        </w:rPr>
      </w:pPr>
      <w:r>
        <w:rPr>
          <w:i/>
          <w:iCs/>
          <w:noProof/>
          <w:lang w:val="el-GR"/>
        </w:rPr>
        <w:lastRenderedPageBreak/>
        <w:drawing>
          <wp:inline distT="0" distB="0" distL="0" distR="0" wp14:anchorId="65CFF07F" wp14:editId="754A1F29">
            <wp:extent cx="5715000" cy="5915025"/>
            <wp:effectExtent l="0" t="0" r="0" b="9525"/>
            <wp:docPr id="15" name="Εικόνα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15000" cy="5915025"/>
                    </a:xfrm>
                    <a:prstGeom prst="rect">
                      <a:avLst/>
                    </a:prstGeom>
                    <a:noFill/>
                    <a:ln>
                      <a:noFill/>
                    </a:ln>
                  </pic:spPr>
                </pic:pic>
              </a:graphicData>
            </a:graphic>
          </wp:inline>
        </w:drawing>
      </w:r>
    </w:p>
    <w:p w14:paraId="4D32122D" w14:textId="260193F6" w:rsidR="00C447CD" w:rsidRPr="00B1218D" w:rsidRDefault="00C17813" w:rsidP="00B1218D">
      <w:pPr>
        <w:spacing w:before="240" w:line="360" w:lineRule="auto"/>
        <w:ind w:left="2880" w:right="89" w:hanging="2880"/>
        <w:jc w:val="center"/>
        <w:rPr>
          <w:i/>
          <w:iCs/>
        </w:rPr>
      </w:pPr>
      <w:r w:rsidRPr="00C17813">
        <w:rPr>
          <w:i/>
          <w:iCs/>
          <w:lang w:val="el-GR"/>
        </w:rPr>
        <w:t xml:space="preserve">Εικόνα </w:t>
      </w:r>
      <w:proofErr w:type="spellStart"/>
      <w:r w:rsidRPr="00C17813">
        <w:rPr>
          <w:i/>
          <w:iCs/>
          <w:lang w:val="el-GR"/>
        </w:rPr>
        <w:t>Νο</w:t>
      </w:r>
      <w:proofErr w:type="spellEnd"/>
      <w:r>
        <w:rPr>
          <w:i/>
          <w:iCs/>
          <w:lang w:val="el-GR"/>
        </w:rPr>
        <w:t xml:space="preserve"> </w:t>
      </w:r>
      <w:r w:rsidR="00B1218D">
        <w:rPr>
          <w:i/>
          <w:iCs/>
        </w:rPr>
        <w:t>8</w:t>
      </w:r>
    </w:p>
    <w:p w14:paraId="37508A3D" w14:textId="45C80DDE" w:rsidR="00C17813" w:rsidRDefault="00A83C56" w:rsidP="00C447CD">
      <w:pPr>
        <w:spacing w:before="240" w:line="360" w:lineRule="auto"/>
        <w:ind w:left="2880" w:right="-761" w:hanging="2880"/>
        <w:jc w:val="both"/>
        <w:rPr>
          <w:i/>
          <w:iCs/>
          <w:lang w:val="el-GR"/>
        </w:rPr>
      </w:pPr>
      <w:r>
        <w:rPr>
          <w:i/>
          <w:iCs/>
          <w:noProof/>
          <w:lang w:val="el-GR"/>
        </w:rPr>
        <w:lastRenderedPageBreak/>
        <w:drawing>
          <wp:inline distT="0" distB="0" distL="0" distR="0" wp14:anchorId="26C8E5CD" wp14:editId="0424AF62">
            <wp:extent cx="5724525" cy="4105275"/>
            <wp:effectExtent l="0" t="0" r="9525" b="9525"/>
            <wp:docPr id="14" name="Εικόνα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24525" cy="4105275"/>
                    </a:xfrm>
                    <a:prstGeom prst="rect">
                      <a:avLst/>
                    </a:prstGeom>
                    <a:noFill/>
                    <a:ln>
                      <a:noFill/>
                    </a:ln>
                  </pic:spPr>
                </pic:pic>
              </a:graphicData>
            </a:graphic>
          </wp:inline>
        </w:drawing>
      </w:r>
    </w:p>
    <w:p w14:paraId="47239137" w14:textId="09683C12" w:rsidR="00C447CD" w:rsidRPr="00B1218D" w:rsidRDefault="00C447CD" w:rsidP="00B1218D">
      <w:pPr>
        <w:spacing w:before="240" w:line="360" w:lineRule="auto"/>
        <w:ind w:left="2880" w:right="-52" w:hanging="2738"/>
        <w:jc w:val="center"/>
        <w:rPr>
          <w:i/>
          <w:iCs/>
        </w:rPr>
      </w:pPr>
      <w:r>
        <w:rPr>
          <w:i/>
          <w:iCs/>
          <w:lang w:val="el-GR"/>
        </w:rPr>
        <w:t xml:space="preserve">Εικόνα </w:t>
      </w:r>
      <w:proofErr w:type="spellStart"/>
      <w:r>
        <w:rPr>
          <w:i/>
          <w:iCs/>
          <w:lang w:val="el-GR"/>
        </w:rPr>
        <w:t>Νο</w:t>
      </w:r>
      <w:proofErr w:type="spellEnd"/>
      <w:r>
        <w:rPr>
          <w:i/>
          <w:iCs/>
          <w:lang w:val="el-GR"/>
        </w:rPr>
        <w:t xml:space="preserve"> </w:t>
      </w:r>
      <w:r w:rsidR="00B1218D">
        <w:rPr>
          <w:i/>
          <w:iCs/>
        </w:rPr>
        <w:t>9</w:t>
      </w:r>
    </w:p>
    <w:p w14:paraId="0B094287" w14:textId="28222CA7" w:rsidR="00F245B7" w:rsidRPr="009E5E5A" w:rsidRDefault="00C10EF8" w:rsidP="00F245B7">
      <w:pPr>
        <w:pStyle w:val="a3"/>
        <w:numPr>
          <w:ilvl w:val="0"/>
          <w:numId w:val="1"/>
        </w:numPr>
        <w:shd w:val="clear" w:color="auto" w:fill="DEEAF6" w:themeFill="accent5" w:themeFillTint="33"/>
        <w:spacing w:before="240"/>
        <w:ind w:left="284" w:hanging="284"/>
        <w:jc w:val="both"/>
        <w:rPr>
          <w:b/>
          <w:bCs/>
          <w:lang w:val="el-GR"/>
        </w:rPr>
      </w:pPr>
      <w:r>
        <w:rPr>
          <w:b/>
          <w:bCs/>
          <w:lang w:val="el-GR"/>
        </w:rPr>
        <w:t>Τελικός σχολιασ</w:t>
      </w:r>
      <w:r w:rsidR="00F245B7">
        <w:rPr>
          <w:b/>
          <w:bCs/>
          <w:lang w:val="el-GR"/>
        </w:rPr>
        <w:t>μός</w:t>
      </w:r>
    </w:p>
    <w:p w14:paraId="5A27E635" w14:textId="4217D90F" w:rsidR="000F1DDB" w:rsidRDefault="000F1DDB" w:rsidP="005C739A">
      <w:pPr>
        <w:jc w:val="both"/>
        <w:rPr>
          <w:lang w:val="el-GR"/>
        </w:rPr>
      </w:pPr>
    </w:p>
    <w:p w14:paraId="0459B0D1" w14:textId="566E4B9F" w:rsidR="00C10EF8" w:rsidRDefault="00C10EF8" w:rsidP="00C10EF8">
      <w:pPr>
        <w:spacing w:before="240" w:after="240" w:line="360" w:lineRule="auto"/>
        <w:ind w:firstLine="284"/>
        <w:jc w:val="both"/>
        <w:rPr>
          <w:lang w:val="el-GR"/>
        </w:rPr>
      </w:pPr>
      <w:r>
        <w:rPr>
          <w:lang w:val="el-GR"/>
        </w:rPr>
        <w:t xml:space="preserve">Η εφαρμογή σχεδιάστηκε και υλοποιήθηκε </w:t>
      </w:r>
      <w:r w:rsidRPr="006E27D5">
        <w:rPr>
          <w:lang w:val="el-GR"/>
        </w:rPr>
        <w:t xml:space="preserve">με όλες τις σύγχρονες μεθόδους </w:t>
      </w:r>
      <w:r>
        <w:rPr>
          <w:lang w:val="el-GR"/>
        </w:rPr>
        <w:t xml:space="preserve">που αφορούν τις </w:t>
      </w:r>
      <w:r w:rsidRPr="006E27D5">
        <w:rPr>
          <w:lang w:val="el-GR"/>
        </w:rPr>
        <w:t>διαδικτυακ</w:t>
      </w:r>
      <w:r>
        <w:rPr>
          <w:lang w:val="el-GR"/>
        </w:rPr>
        <w:t>ές εφαρμογές. Εί</w:t>
      </w:r>
      <w:r w:rsidRPr="006E27D5">
        <w:rPr>
          <w:lang w:val="el-GR"/>
        </w:rPr>
        <w:t xml:space="preserve">ναι εύκολα διαχειρίσιμο και μπορεί να εξελιχθεί </w:t>
      </w:r>
      <w:r>
        <w:rPr>
          <w:lang w:val="el-GR"/>
        </w:rPr>
        <w:t xml:space="preserve">μελλοντικά </w:t>
      </w:r>
      <w:r w:rsidRPr="006E27D5">
        <w:rPr>
          <w:lang w:val="el-GR"/>
        </w:rPr>
        <w:t>τόσο για smartphones όσο και για άλλες συσκευές</w:t>
      </w:r>
      <w:r>
        <w:rPr>
          <w:lang w:val="el-GR"/>
        </w:rPr>
        <w:t xml:space="preserve">. </w:t>
      </w:r>
      <w:r>
        <w:rPr>
          <w:lang w:val="el-GR"/>
        </w:rPr>
        <w:t xml:space="preserve">Επιπρόσθετα, η ομάδα ανταπεξήλθε στην κρίσιμη στιγμή που μέλος του </w:t>
      </w:r>
      <w:r>
        <w:t>Project</w:t>
      </w:r>
      <w:r w:rsidRPr="00C10EF8">
        <w:rPr>
          <w:lang w:val="el-GR"/>
        </w:rPr>
        <w:t xml:space="preserve"> </w:t>
      </w:r>
      <w:r>
        <w:rPr>
          <w:lang w:val="el-GR"/>
        </w:rPr>
        <w:t>αποχώρησε, φέρνοντας εις πέρας την υλοποίηση του καταβάλλοντας μεγάλη προσπάθεια. Οι βασικές ελάχιστες μη λειτουργικές απαιτήσεις επιτεύχθηκαν, μαζί με ορισμένες ακόμα από μέρους μας και έτσι πρόκειται για μια εφαρμογή που είναι ικανή να λειτουργήσει αποτελεσματικά για το σκοπό που σχεδιάστηκε.</w:t>
      </w:r>
    </w:p>
    <w:p w14:paraId="6057F42B" w14:textId="293EF48F" w:rsidR="00C10EF8" w:rsidRDefault="00C10EF8" w:rsidP="00C10EF8">
      <w:pPr>
        <w:spacing w:before="240" w:after="240" w:line="360" w:lineRule="auto"/>
        <w:ind w:firstLine="284"/>
        <w:jc w:val="both"/>
        <w:rPr>
          <w:lang w:val="el-GR"/>
        </w:rPr>
      </w:pPr>
    </w:p>
    <w:p w14:paraId="6F38CABE" w14:textId="5DC3CEC1" w:rsidR="00C10EF8" w:rsidRPr="00C10EF8" w:rsidRDefault="00C10EF8" w:rsidP="00C10EF8">
      <w:pPr>
        <w:spacing w:before="240" w:after="240" w:line="360" w:lineRule="auto"/>
        <w:ind w:firstLine="284"/>
        <w:jc w:val="both"/>
      </w:pPr>
      <w:r>
        <w:rPr>
          <w:lang w:val="el-GR"/>
        </w:rPr>
        <w:t xml:space="preserve">Η ομάδα </w:t>
      </w:r>
      <w:r>
        <w:t>WevEng_Group2</w:t>
      </w:r>
    </w:p>
    <w:p w14:paraId="27EEFED9" w14:textId="77777777" w:rsidR="00C10EF8" w:rsidRPr="009D7C2A" w:rsidRDefault="00C10EF8" w:rsidP="00C10EF8">
      <w:pPr>
        <w:ind w:left="284"/>
        <w:jc w:val="both"/>
        <w:rPr>
          <w:lang w:val="el-GR"/>
        </w:rPr>
      </w:pPr>
    </w:p>
    <w:sectPr w:rsidR="00C10EF8" w:rsidRPr="009D7C2A" w:rsidSect="00B3524C">
      <w:headerReference w:type="default" r:id="rId20"/>
      <w:footerReference w:type="even" r:id="rId21"/>
      <w:footerReference w:type="default" r:id="rId22"/>
      <w:pgSz w:w="11900" w:h="16840"/>
      <w:pgMar w:top="1985" w:right="1440" w:bottom="993"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FF34B9F" w14:textId="77777777" w:rsidR="0074116C" w:rsidRDefault="0074116C" w:rsidP="00AD79D5">
      <w:r>
        <w:separator/>
      </w:r>
    </w:p>
  </w:endnote>
  <w:endnote w:type="continuationSeparator" w:id="0">
    <w:p w14:paraId="640AD05C" w14:textId="77777777" w:rsidR="0074116C" w:rsidRDefault="0074116C" w:rsidP="00AD79D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A1"/>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1"/>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A1"/>
    <w:family w:val="swiss"/>
    <w:pitch w:val="variable"/>
    <w:sig w:usb0="E0002EFF" w:usb1="C000785B" w:usb2="00000009" w:usb3="00000000" w:csb0="000001FF" w:csb1="00000000"/>
  </w:font>
  <w:font w:name="Calibri">
    <w:panose1 w:val="020F0502020204030204"/>
    <w:charset w:val="A1"/>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A1"/>
    <w:family w:val="swiss"/>
    <w:pitch w:val="variable"/>
    <w:sig w:usb0="E4002EFF" w:usb1="C200247B" w:usb2="00000009" w:usb3="00000000" w:csb0="000001FF" w:csb1="00000000"/>
  </w:font>
  <w:font w:name="DengXian Light">
    <w:charset w:val="86"/>
    <w:family w:val="auto"/>
    <w:pitch w:val="variable"/>
    <w:sig w:usb0="A00002BF" w:usb1="38CF7CFA" w:usb2="00000016" w:usb3="00000000" w:csb0="0004000F" w:csb1="00000000"/>
  </w:font>
  <w:font w:name="Segoe UI">
    <w:panose1 w:val="020B0502040204020203"/>
    <w:charset w:val="A1"/>
    <w:family w:val="swiss"/>
    <w:pitch w:val="variable"/>
    <w:sig w:usb0="E4002EFF" w:usb1="C000E47F" w:usb2="00000009" w:usb3="00000000" w:csb0="000001FF" w:csb1="00000000"/>
  </w:font>
  <w:font w:name="Cambria">
    <w:panose1 w:val="02040503050406030204"/>
    <w:charset w:val="A1"/>
    <w:family w:val="roman"/>
    <w:pitch w:val="variable"/>
    <w:sig w:usb0="E00006FF" w:usb1="420024FF" w:usb2="02000000" w:usb3="00000000" w:csb0="0000019F" w:csb1="00000000"/>
  </w:font>
  <w:font w:name="Verdana">
    <w:panose1 w:val="020B0604030504040204"/>
    <w:charset w:val="A1"/>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6"/>
      </w:rPr>
      <w:id w:val="1862554655"/>
      <w:docPartObj>
        <w:docPartGallery w:val="Page Numbers (Bottom of Page)"/>
        <w:docPartUnique/>
      </w:docPartObj>
    </w:sdtPr>
    <w:sdtContent>
      <w:p w14:paraId="47DFA852" w14:textId="12B16175" w:rsidR="005701D0" w:rsidRDefault="005701D0" w:rsidP="00D8283F">
        <w:pPr>
          <w:pStyle w:val="a5"/>
          <w:framePr w:wrap="none" w:vAnchor="text" w:hAnchor="margin" w:xAlign="right" w:y="1"/>
          <w:rPr>
            <w:rStyle w:val="a6"/>
          </w:rPr>
        </w:pPr>
        <w:r>
          <w:rPr>
            <w:rStyle w:val="a6"/>
          </w:rPr>
          <w:fldChar w:fldCharType="begin"/>
        </w:r>
        <w:r>
          <w:rPr>
            <w:rStyle w:val="a6"/>
          </w:rPr>
          <w:instrText xml:space="preserve"> PAGE </w:instrText>
        </w:r>
        <w:r>
          <w:rPr>
            <w:rStyle w:val="a6"/>
          </w:rPr>
          <w:fldChar w:fldCharType="end"/>
        </w:r>
      </w:p>
    </w:sdtContent>
  </w:sdt>
  <w:p w14:paraId="6751CAD8" w14:textId="77777777" w:rsidR="005701D0" w:rsidRDefault="005701D0" w:rsidP="00AD79D5">
    <w:pPr>
      <w:pStyle w:val="a5"/>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1DCE27" w14:textId="5E16DCAF" w:rsidR="005701D0" w:rsidRPr="005C6F02" w:rsidRDefault="005C6F02" w:rsidP="005C6F02">
    <w:pPr>
      <w:pStyle w:val="a8"/>
      <w:spacing w:before="240"/>
      <w:rPr>
        <w:spacing w:val="10"/>
        <w:sz w:val="30"/>
        <w:szCs w:val="30"/>
        <w:lang w:val="el-GR"/>
      </w:rPr>
    </w:pPr>
    <w:r w:rsidRPr="005C6F02">
      <w:rPr>
        <w:spacing w:val="10"/>
        <w:sz w:val="30"/>
        <w:szCs w:val="30"/>
        <w:lang w:val="el-GR"/>
      </w:rPr>
      <w:t>WebEng22_Group2</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25AA642" w14:textId="77777777" w:rsidR="0074116C" w:rsidRDefault="0074116C" w:rsidP="00AD79D5">
      <w:r>
        <w:separator/>
      </w:r>
    </w:p>
  </w:footnote>
  <w:footnote w:type="continuationSeparator" w:id="0">
    <w:p w14:paraId="1128EEC2" w14:textId="77777777" w:rsidR="0074116C" w:rsidRDefault="0074116C" w:rsidP="00AD79D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E85F5F" w14:textId="25DB549B" w:rsidR="005701D0" w:rsidRPr="00AD79D5" w:rsidRDefault="005701D0">
    <w:pPr>
      <w:pStyle w:val="a7"/>
      <w:rPr>
        <w:lang w:val="el-GR"/>
      </w:rPr>
    </w:pPr>
    <w:r>
      <w:rPr>
        <w:caps/>
        <w:noProof/>
        <w:color w:val="808080" w:themeColor="background1" w:themeShade="80"/>
        <w:sz w:val="20"/>
        <w:szCs w:val="20"/>
        <w:lang w:eastAsia="en-US"/>
      </w:rPr>
      <mc:AlternateContent>
        <mc:Choice Requires="wpg">
          <w:drawing>
            <wp:anchor distT="0" distB="0" distL="114300" distR="114300" simplePos="0" relativeHeight="251659264" behindDoc="0" locked="0" layoutInCell="1" allowOverlap="1" wp14:anchorId="26EC4AEA" wp14:editId="489BCE39">
              <wp:simplePos x="0" y="0"/>
              <wp:positionH relativeFrom="left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914400" cy="935814"/>
              <wp:effectExtent l="0" t="0" r="0" b="0"/>
              <wp:wrapNone/>
              <wp:docPr id="158" name="Group 158"/>
              <wp:cNvGraphicFramePr/>
              <a:graphic xmlns:a="http://schemas.openxmlformats.org/drawingml/2006/main">
                <a:graphicData uri="http://schemas.microsoft.com/office/word/2010/wordprocessingGroup">
                  <wpg:wgp>
                    <wpg:cNvGrpSpPr/>
                    <wpg:grpSpPr>
                      <a:xfrm>
                        <a:off x="0" y="0"/>
                        <a:ext cx="914400" cy="935814"/>
                        <a:chOff x="0" y="0"/>
                        <a:chExt cx="1700784" cy="1024128"/>
                      </a:xfrm>
                    </wpg:grpSpPr>
                    <wpg:grpSp>
                      <wpg:cNvPr id="159" name="Group 159"/>
                      <wpg:cNvGrpSpPr/>
                      <wpg:grpSpPr>
                        <a:xfrm>
                          <a:off x="0" y="0"/>
                          <a:ext cx="1700784" cy="1024128"/>
                          <a:chOff x="0" y="0"/>
                          <a:chExt cx="1700784" cy="1024128"/>
                        </a:xfrm>
                      </wpg:grpSpPr>
                      <wps:wsp>
                        <wps:cNvPr id="160" name="Rectangle 160"/>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 name="Rectangle 1"/>
                        <wps:cNvSpPr/>
                        <wps:spPr>
                          <a:xfrm>
                            <a:off x="228600" y="0"/>
                            <a:ext cx="1463040" cy="1014984"/>
                          </a:xfrm>
                          <a:custGeom>
                            <a:avLst/>
                            <a:gdLst>
                              <a:gd name="connsiteX0" fmla="*/ 0 w 1462822"/>
                              <a:gd name="connsiteY0" fmla="*/ 0 h 1014481"/>
                              <a:gd name="connsiteX1" fmla="*/ 1462822 w 1462822"/>
                              <a:gd name="connsiteY1" fmla="*/ 0 h 1014481"/>
                              <a:gd name="connsiteX2" fmla="*/ 1462822 w 1462822"/>
                              <a:gd name="connsiteY2" fmla="*/ 1014481 h 1014481"/>
                              <a:gd name="connsiteX3" fmla="*/ 0 w 1462822"/>
                              <a:gd name="connsiteY3" fmla="*/ 1014481 h 1014481"/>
                              <a:gd name="connsiteX4" fmla="*/ 0 w 1462822"/>
                              <a:gd name="connsiteY4" fmla="*/ 0 h 1014481"/>
                              <a:gd name="connsiteX0" fmla="*/ 0 w 1462822"/>
                              <a:gd name="connsiteY0" fmla="*/ 0 h 1014481"/>
                              <a:gd name="connsiteX1" fmla="*/ 1462822 w 1462822"/>
                              <a:gd name="connsiteY1" fmla="*/ 0 h 1014481"/>
                              <a:gd name="connsiteX2" fmla="*/ 910372 w 1462822"/>
                              <a:gd name="connsiteY2" fmla="*/ 376306 h 1014481"/>
                              <a:gd name="connsiteX3" fmla="*/ 0 w 1462822"/>
                              <a:gd name="connsiteY3" fmla="*/ 1014481 h 1014481"/>
                              <a:gd name="connsiteX4" fmla="*/ 0 w 1462822"/>
                              <a:gd name="connsiteY4" fmla="*/ 0 h 10144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62822" h="1014481">
                                <a:moveTo>
                                  <a:pt x="0" y="0"/>
                                </a:moveTo>
                                <a:lnTo>
                                  <a:pt x="1462822" y="0"/>
                                </a:lnTo>
                                <a:lnTo>
                                  <a:pt x="910372" y="376306"/>
                                </a:lnTo>
                                <a:lnTo>
                                  <a:pt x="0" y="1014481"/>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 name="Rectangle 162"/>
                        <wps:cNvSpPr/>
                        <wps:spPr>
                          <a:xfrm>
                            <a:off x="228600" y="0"/>
                            <a:ext cx="1472184" cy="1024128"/>
                          </a:xfrm>
                          <a:prstGeom prst="rect">
                            <a:avLst/>
                          </a:prstGeom>
                          <a:blipFill>
                            <a:blip r:embed="rId1"/>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63" name="Text Box 163"/>
                      <wps:cNvSpPr txBox="1"/>
                      <wps:spPr>
                        <a:xfrm flipH="1">
                          <a:off x="237067" y="18942"/>
                          <a:ext cx="442824" cy="3752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63C3886" w14:textId="05F04A94" w:rsidR="005701D0" w:rsidRDefault="005701D0">
                            <w:pPr>
                              <w:pStyle w:val="a7"/>
                              <w:tabs>
                                <w:tab w:val="clear" w:pos="4680"/>
                                <w:tab w:val="clear" w:pos="9360"/>
                              </w:tabs>
                              <w:jc w:val="right"/>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sidR="00311816">
                              <w:rPr>
                                <w:noProof/>
                                <w:color w:val="FFFFFF" w:themeColor="background1"/>
                              </w:rPr>
                              <w:t>12</w:t>
                            </w:r>
                            <w:r>
                              <w:rPr>
                                <w:noProof/>
                                <w:color w:val="FFFFFF" w:themeColor="background1"/>
                              </w:rPr>
                              <w:fldChar w:fldCharType="end"/>
                            </w:r>
                          </w:p>
                        </w:txbxContent>
                      </wps:txbx>
                      <wps:bodyPr rot="0" spcFirstLastPara="0" vertOverflow="overflow" horzOverflow="overflow" vert="horz" wrap="square" lIns="91440" tIns="91440" rIns="91440" bIns="9144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6EC4AEA" id="Group 158" o:spid="_x0000_s1026" style="position:absolute;margin-left:20.8pt;margin-top:0;width:1in;height:73.7pt;z-index:251659264;mso-top-percent:23;mso-position-horizontal:right;mso-position-horizontal-relative:left-margin-area;mso-position-vertical-relative:page;mso-top-percent:23;mso-width-relative:margin;mso-height-relative:margin" coordsize="17007,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">
              <v:group id="Group 159" o:spid="_x0000_s1027" style="position:absolute;width:17007;height:10241" coordsize="17007,10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">
                <v:rect id="Rectangle 160" o:spid="_x0000_s1028" style="position:absolute;width:17007;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" fillcolor="white [3212]" stroked="f" strokeweight="1pt">
                  <v:fill opacity="0"/>
                </v:rect>
                <v:shape id="Rectangle 1" o:spid="_x0000_s1029" style="position:absolute;left:2286;width:14630;height:10149;visibility:visible;mso-wrap-style:square;v-text-anchor:middle" coordsize="1462822,1014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" path="m,l1462822,,910372,376306,,1014481,,xe" fillcolor="#4472c4 [3204]" stroked="f" strokeweight="1pt">
                  <v:stroke joinstyle="miter"/>
                  <v:path arrowok="t" o:connecttype="custom" o:connectlocs="0,0;1463040,0;910508,376493;0,1014984;0,0" o:connectangles="0,0,0,0,0"/>
                </v:shape>
                <v:rect id="Rectangle 162" o:spid="_x0000_s1030" style="position:absolute;left:2286;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" stroked="f" strokeweight="1pt">
                  <v:fill r:id="rId2" o:title="" recolor="t" rotate="t" type="frame"/>
                </v:rect>
              </v:group>
              <v:shapetype id="_x0000_t202" coordsize="21600,21600" o:spt="202" path="m,l,21600r21600,l21600,xe">
                <v:stroke joinstyle="miter"/>
                <v:path gradientshapeok="t" o:connecttype="rect"/>
              </v:shapetype>
              <v:shape id="Text Box 163" o:spid="_x0000_s1031" type="#_x0000_t202" style="position:absolute;left:2370;top:189;width:4428;height:3753;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" filled="f" stroked="f" strokeweight=".5pt">
                <v:textbox inset=",7.2pt,,7.2pt">
                  <w:txbxContent>
                    <w:p w14:paraId="363C3886" w14:textId="05F04A94" w:rsidR="005701D0" w:rsidRDefault="005701D0">
                      <w:pPr>
                        <w:pStyle w:val="a7"/>
                        <w:tabs>
                          <w:tab w:val="clear" w:pos="4680"/>
                          <w:tab w:val="clear" w:pos="9360"/>
                        </w:tabs>
                        <w:jc w:val="right"/>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sidR="00311816">
                        <w:rPr>
                          <w:noProof/>
                          <w:color w:val="FFFFFF" w:themeColor="background1"/>
                        </w:rPr>
                        <w:t>12</w:t>
                      </w:r>
                      <w:r>
                        <w:rPr>
                          <w:noProof/>
                          <w:color w:val="FFFFFF" w:themeColor="background1"/>
                        </w:rPr>
                        <w:fldChar w:fldCharType="end"/>
                      </w:r>
                    </w:p>
                  </w:txbxContent>
                </v:textbox>
              </v:shape>
              <w10:wrap anchorx="margin" anchory="page"/>
            </v:group>
          </w:pict>
        </mc:Fallback>
      </mc:AlternateContent>
    </w:r>
    <w:r>
      <w:rPr>
        <w:noProof/>
        <w:lang w:eastAsia="en-US"/>
      </w:rPr>
      <w:drawing>
        <wp:inline distT="0" distB="0" distL="0" distR="0" wp14:anchorId="34D43805" wp14:editId="34B93F91">
          <wp:extent cx="1714500" cy="533400"/>
          <wp:effectExtent l="0" t="0" r="0" b="0"/>
          <wp:docPr id="1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I.PA.E._logo.png"/>
                  <pic:cNvPicPr/>
                </pic:nvPicPr>
                <pic:blipFill>
                  <a:blip r:embed="rId3">
                    <a:extLst>
                      <a:ext uri="{28A0092B-C50C-407E-A947-70E740481C1C}">
                        <a14:useLocalDpi xmlns:a14="http://schemas.microsoft.com/office/drawing/2010/main" val="0"/>
                      </a:ext>
                    </a:extLst>
                  </a:blip>
                  <a:stretch>
                    <a:fillRect/>
                  </a:stretch>
                </pic:blipFill>
                <pic:spPr>
                  <a:xfrm>
                    <a:off x="0" y="0"/>
                    <a:ext cx="1723388" cy="536165"/>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D48C2"/>
    <w:multiLevelType w:val="hybridMultilevel"/>
    <w:tmpl w:val="8E7E2410"/>
    <w:lvl w:ilvl="0" w:tplc="0409000F">
      <w:start w:val="1"/>
      <w:numFmt w:val="decimal"/>
      <w:lvlText w:val="%1."/>
      <w:lvlJc w:val="left"/>
      <w:pPr>
        <w:ind w:left="360" w:hanging="360"/>
      </w:pPr>
      <w:rPr>
        <w:rFonts w:hint="default"/>
      </w:rPr>
    </w:lvl>
    <w:lvl w:ilvl="1" w:tplc="04080019" w:tentative="1">
      <w:start w:val="1"/>
      <w:numFmt w:val="lowerLetter"/>
      <w:lvlText w:val="%2."/>
      <w:lvlJc w:val="left"/>
      <w:pPr>
        <w:ind w:left="1080" w:hanging="360"/>
      </w:pPr>
    </w:lvl>
    <w:lvl w:ilvl="2" w:tplc="0408001B" w:tentative="1">
      <w:start w:val="1"/>
      <w:numFmt w:val="lowerRoman"/>
      <w:lvlText w:val="%3."/>
      <w:lvlJc w:val="right"/>
      <w:pPr>
        <w:ind w:left="1800" w:hanging="180"/>
      </w:pPr>
    </w:lvl>
    <w:lvl w:ilvl="3" w:tplc="0408000F" w:tentative="1">
      <w:start w:val="1"/>
      <w:numFmt w:val="decimal"/>
      <w:lvlText w:val="%4."/>
      <w:lvlJc w:val="left"/>
      <w:pPr>
        <w:ind w:left="2520" w:hanging="360"/>
      </w:pPr>
    </w:lvl>
    <w:lvl w:ilvl="4" w:tplc="04080019" w:tentative="1">
      <w:start w:val="1"/>
      <w:numFmt w:val="lowerLetter"/>
      <w:lvlText w:val="%5."/>
      <w:lvlJc w:val="left"/>
      <w:pPr>
        <w:ind w:left="3240" w:hanging="360"/>
      </w:pPr>
    </w:lvl>
    <w:lvl w:ilvl="5" w:tplc="0408001B" w:tentative="1">
      <w:start w:val="1"/>
      <w:numFmt w:val="lowerRoman"/>
      <w:lvlText w:val="%6."/>
      <w:lvlJc w:val="right"/>
      <w:pPr>
        <w:ind w:left="3960" w:hanging="180"/>
      </w:pPr>
    </w:lvl>
    <w:lvl w:ilvl="6" w:tplc="0408000F" w:tentative="1">
      <w:start w:val="1"/>
      <w:numFmt w:val="decimal"/>
      <w:lvlText w:val="%7."/>
      <w:lvlJc w:val="left"/>
      <w:pPr>
        <w:ind w:left="4680" w:hanging="360"/>
      </w:pPr>
    </w:lvl>
    <w:lvl w:ilvl="7" w:tplc="04080019" w:tentative="1">
      <w:start w:val="1"/>
      <w:numFmt w:val="lowerLetter"/>
      <w:lvlText w:val="%8."/>
      <w:lvlJc w:val="left"/>
      <w:pPr>
        <w:ind w:left="5400" w:hanging="360"/>
      </w:pPr>
    </w:lvl>
    <w:lvl w:ilvl="8" w:tplc="0408001B" w:tentative="1">
      <w:start w:val="1"/>
      <w:numFmt w:val="lowerRoman"/>
      <w:lvlText w:val="%9."/>
      <w:lvlJc w:val="right"/>
      <w:pPr>
        <w:ind w:left="6120" w:hanging="180"/>
      </w:pPr>
    </w:lvl>
  </w:abstractNum>
  <w:abstractNum w:abstractNumId="1" w15:restartNumberingAfterBreak="0">
    <w:nsid w:val="05833015"/>
    <w:multiLevelType w:val="hybridMultilevel"/>
    <w:tmpl w:val="A63CF1FE"/>
    <w:lvl w:ilvl="0" w:tplc="0408000F">
      <w:start w:val="1"/>
      <w:numFmt w:val="decimal"/>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2" w15:restartNumberingAfterBreak="0">
    <w:nsid w:val="08304FD9"/>
    <w:multiLevelType w:val="hybridMultilevel"/>
    <w:tmpl w:val="3B0A372E"/>
    <w:lvl w:ilvl="0" w:tplc="0409000F">
      <w:start w:val="1"/>
      <w:numFmt w:val="decimal"/>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3" w15:restartNumberingAfterBreak="0">
    <w:nsid w:val="0E3A0992"/>
    <w:multiLevelType w:val="hybridMultilevel"/>
    <w:tmpl w:val="2CA8989E"/>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4" w15:restartNumberingAfterBreak="0">
    <w:nsid w:val="11E10F7B"/>
    <w:multiLevelType w:val="hybridMultilevel"/>
    <w:tmpl w:val="0766119C"/>
    <w:lvl w:ilvl="0" w:tplc="0408000F">
      <w:start w:val="1"/>
      <w:numFmt w:val="decimal"/>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5" w15:restartNumberingAfterBreak="0">
    <w:nsid w:val="158E1C4F"/>
    <w:multiLevelType w:val="hybridMultilevel"/>
    <w:tmpl w:val="8A8A45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5BF52B9"/>
    <w:multiLevelType w:val="hybridMultilevel"/>
    <w:tmpl w:val="B2747BC4"/>
    <w:lvl w:ilvl="0" w:tplc="0408000B">
      <w:start w:val="1"/>
      <w:numFmt w:val="bullet"/>
      <w:lvlText w:val=""/>
      <w:lvlJc w:val="left"/>
      <w:pPr>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7" w15:restartNumberingAfterBreak="0">
    <w:nsid w:val="29D87155"/>
    <w:multiLevelType w:val="hybridMultilevel"/>
    <w:tmpl w:val="2F36959A"/>
    <w:lvl w:ilvl="0" w:tplc="DB1EA9FC">
      <w:start w:val="1"/>
      <w:numFmt w:val="bullet"/>
      <w:lvlText w:val="●"/>
      <w:lvlJc w:val="left"/>
      <w:pPr>
        <w:ind w:left="820" w:hanging="360"/>
      </w:pPr>
      <w:rPr>
        <w:rFonts w:ascii="Arial" w:eastAsia="Arial" w:hAnsi="Arial" w:hint="default"/>
        <w:sz w:val="22"/>
        <w:szCs w:val="22"/>
      </w:rPr>
    </w:lvl>
    <w:lvl w:ilvl="1" w:tplc="AE7E94C4">
      <w:start w:val="1"/>
      <w:numFmt w:val="bullet"/>
      <w:lvlText w:val="•"/>
      <w:lvlJc w:val="left"/>
      <w:pPr>
        <w:ind w:left="1662" w:hanging="360"/>
      </w:pPr>
      <w:rPr>
        <w:rFonts w:hint="default"/>
      </w:rPr>
    </w:lvl>
    <w:lvl w:ilvl="2" w:tplc="AD60DE88">
      <w:start w:val="1"/>
      <w:numFmt w:val="bullet"/>
      <w:lvlText w:val="•"/>
      <w:lvlJc w:val="left"/>
      <w:pPr>
        <w:ind w:left="2504" w:hanging="360"/>
      </w:pPr>
      <w:rPr>
        <w:rFonts w:hint="default"/>
      </w:rPr>
    </w:lvl>
    <w:lvl w:ilvl="3" w:tplc="9C4457F2">
      <w:start w:val="1"/>
      <w:numFmt w:val="bullet"/>
      <w:lvlText w:val="•"/>
      <w:lvlJc w:val="left"/>
      <w:pPr>
        <w:ind w:left="3346" w:hanging="360"/>
      </w:pPr>
      <w:rPr>
        <w:rFonts w:hint="default"/>
      </w:rPr>
    </w:lvl>
    <w:lvl w:ilvl="4" w:tplc="4B86DC7A">
      <w:start w:val="1"/>
      <w:numFmt w:val="bullet"/>
      <w:lvlText w:val="•"/>
      <w:lvlJc w:val="left"/>
      <w:pPr>
        <w:ind w:left="4188" w:hanging="360"/>
      </w:pPr>
      <w:rPr>
        <w:rFonts w:hint="default"/>
      </w:rPr>
    </w:lvl>
    <w:lvl w:ilvl="5" w:tplc="F8F8D7C2">
      <w:start w:val="1"/>
      <w:numFmt w:val="bullet"/>
      <w:lvlText w:val="•"/>
      <w:lvlJc w:val="left"/>
      <w:pPr>
        <w:ind w:left="5030" w:hanging="360"/>
      </w:pPr>
      <w:rPr>
        <w:rFonts w:hint="default"/>
      </w:rPr>
    </w:lvl>
    <w:lvl w:ilvl="6" w:tplc="B64887F6">
      <w:start w:val="1"/>
      <w:numFmt w:val="bullet"/>
      <w:lvlText w:val="•"/>
      <w:lvlJc w:val="left"/>
      <w:pPr>
        <w:ind w:left="5872" w:hanging="360"/>
      </w:pPr>
      <w:rPr>
        <w:rFonts w:hint="default"/>
      </w:rPr>
    </w:lvl>
    <w:lvl w:ilvl="7" w:tplc="85F2F69E">
      <w:start w:val="1"/>
      <w:numFmt w:val="bullet"/>
      <w:lvlText w:val="•"/>
      <w:lvlJc w:val="left"/>
      <w:pPr>
        <w:ind w:left="6714" w:hanging="360"/>
      </w:pPr>
      <w:rPr>
        <w:rFonts w:hint="default"/>
      </w:rPr>
    </w:lvl>
    <w:lvl w:ilvl="8" w:tplc="B0A8A62C">
      <w:start w:val="1"/>
      <w:numFmt w:val="bullet"/>
      <w:lvlText w:val="•"/>
      <w:lvlJc w:val="left"/>
      <w:pPr>
        <w:ind w:left="7556" w:hanging="360"/>
      </w:pPr>
      <w:rPr>
        <w:rFonts w:hint="default"/>
      </w:rPr>
    </w:lvl>
  </w:abstractNum>
  <w:abstractNum w:abstractNumId="8" w15:restartNumberingAfterBreak="0">
    <w:nsid w:val="29E97A4B"/>
    <w:multiLevelType w:val="hybridMultilevel"/>
    <w:tmpl w:val="D85A777A"/>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9" w15:restartNumberingAfterBreak="0">
    <w:nsid w:val="2B5760FD"/>
    <w:multiLevelType w:val="hybridMultilevel"/>
    <w:tmpl w:val="6E0649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B587D22"/>
    <w:multiLevelType w:val="hybridMultilevel"/>
    <w:tmpl w:val="BCEAE72C"/>
    <w:lvl w:ilvl="0" w:tplc="0408000B">
      <w:start w:val="1"/>
      <w:numFmt w:val="bullet"/>
      <w:lvlText w:val=""/>
      <w:lvlJc w:val="left"/>
      <w:pPr>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1" w15:restartNumberingAfterBreak="0">
    <w:nsid w:val="2D611920"/>
    <w:multiLevelType w:val="hybridMultilevel"/>
    <w:tmpl w:val="17CAF846"/>
    <w:lvl w:ilvl="0" w:tplc="0408000D">
      <w:start w:val="1"/>
      <w:numFmt w:val="bullet"/>
      <w:lvlText w:val=""/>
      <w:lvlJc w:val="left"/>
      <w:pPr>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2" w15:restartNumberingAfterBreak="0">
    <w:nsid w:val="30E46436"/>
    <w:multiLevelType w:val="multilevel"/>
    <w:tmpl w:val="127221B4"/>
    <w:lvl w:ilvl="0">
      <w:start w:val="1"/>
      <w:numFmt w:val="decimal"/>
      <w:lvlText w:val="%1."/>
      <w:lvlJc w:val="left"/>
      <w:pPr>
        <w:ind w:left="720" w:hanging="360"/>
      </w:pPr>
      <w:rPr>
        <w:rFonts w:hint="default"/>
      </w:rPr>
    </w:lvl>
    <w:lvl w:ilvl="1">
      <w:start w:val="1"/>
      <w:numFmt w:val="decimal"/>
      <w:isLgl/>
      <w:lvlText w:val="%1.%2."/>
      <w:lvlJc w:val="left"/>
      <w:pPr>
        <w:ind w:left="1273" w:hanging="564"/>
      </w:pPr>
      <w:rPr>
        <w:rFonts w:hint="default"/>
      </w:rPr>
    </w:lvl>
    <w:lvl w:ilvl="2">
      <w:start w:val="1"/>
      <w:numFmt w:val="decimal"/>
      <w:isLgl/>
      <w:lvlText w:val="%1.%2.%3."/>
      <w:lvlJc w:val="left"/>
      <w:pPr>
        <w:ind w:left="1778" w:hanging="720"/>
      </w:pPr>
      <w:rPr>
        <w:rFonts w:hint="default"/>
      </w:rPr>
    </w:lvl>
    <w:lvl w:ilvl="3">
      <w:start w:val="1"/>
      <w:numFmt w:val="decimal"/>
      <w:isLgl/>
      <w:lvlText w:val="%1.%2.%3.%4."/>
      <w:lvlJc w:val="left"/>
      <w:pPr>
        <w:ind w:left="2127" w:hanging="720"/>
      </w:pPr>
      <w:rPr>
        <w:rFonts w:hint="default"/>
      </w:rPr>
    </w:lvl>
    <w:lvl w:ilvl="4">
      <w:start w:val="1"/>
      <w:numFmt w:val="decimal"/>
      <w:isLgl/>
      <w:lvlText w:val="%1.%2.%3.%4.%5."/>
      <w:lvlJc w:val="left"/>
      <w:pPr>
        <w:ind w:left="2836" w:hanging="1080"/>
      </w:pPr>
      <w:rPr>
        <w:rFonts w:hint="default"/>
      </w:rPr>
    </w:lvl>
    <w:lvl w:ilvl="5">
      <w:start w:val="1"/>
      <w:numFmt w:val="decimal"/>
      <w:isLgl/>
      <w:lvlText w:val="%1.%2.%3.%4.%5.%6."/>
      <w:lvlJc w:val="left"/>
      <w:pPr>
        <w:ind w:left="3185" w:hanging="1080"/>
      </w:pPr>
      <w:rPr>
        <w:rFonts w:hint="default"/>
      </w:rPr>
    </w:lvl>
    <w:lvl w:ilvl="6">
      <w:start w:val="1"/>
      <w:numFmt w:val="decimal"/>
      <w:isLgl/>
      <w:lvlText w:val="%1.%2.%3.%4.%5.%6.%7."/>
      <w:lvlJc w:val="left"/>
      <w:pPr>
        <w:ind w:left="3894" w:hanging="1440"/>
      </w:pPr>
      <w:rPr>
        <w:rFonts w:hint="default"/>
      </w:rPr>
    </w:lvl>
    <w:lvl w:ilvl="7">
      <w:start w:val="1"/>
      <w:numFmt w:val="decimal"/>
      <w:isLgl/>
      <w:lvlText w:val="%1.%2.%3.%4.%5.%6.%7.%8."/>
      <w:lvlJc w:val="left"/>
      <w:pPr>
        <w:ind w:left="4243" w:hanging="1440"/>
      </w:pPr>
      <w:rPr>
        <w:rFonts w:hint="default"/>
      </w:rPr>
    </w:lvl>
    <w:lvl w:ilvl="8">
      <w:start w:val="1"/>
      <w:numFmt w:val="decimal"/>
      <w:isLgl/>
      <w:lvlText w:val="%1.%2.%3.%4.%5.%6.%7.%8.%9."/>
      <w:lvlJc w:val="left"/>
      <w:pPr>
        <w:ind w:left="4952" w:hanging="1800"/>
      </w:pPr>
      <w:rPr>
        <w:rFonts w:hint="default"/>
      </w:rPr>
    </w:lvl>
  </w:abstractNum>
  <w:abstractNum w:abstractNumId="13" w15:restartNumberingAfterBreak="0">
    <w:nsid w:val="32F345B9"/>
    <w:multiLevelType w:val="hybridMultilevel"/>
    <w:tmpl w:val="974AA0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8A43995"/>
    <w:multiLevelType w:val="hybridMultilevel"/>
    <w:tmpl w:val="388EFF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A520856"/>
    <w:multiLevelType w:val="hybridMultilevel"/>
    <w:tmpl w:val="4F2009D0"/>
    <w:lvl w:ilvl="0" w:tplc="0408000F">
      <w:start w:val="1"/>
      <w:numFmt w:val="decimal"/>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6" w15:restartNumberingAfterBreak="0">
    <w:nsid w:val="3DE95BDF"/>
    <w:multiLevelType w:val="multilevel"/>
    <w:tmpl w:val="127221B4"/>
    <w:lvl w:ilvl="0">
      <w:start w:val="1"/>
      <w:numFmt w:val="decimal"/>
      <w:lvlText w:val="%1."/>
      <w:lvlJc w:val="left"/>
      <w:pPr>
        <w:ind w:left="720" w:hanging="360"/>
      </w:pPr>
      <w:rPr>
        <w:rFonts w:hint="default"/>
      </w:rPr>
    </w:lvl>
    <w:lvl w:ilvl="1">
      <w:start w:val="1"/>
      <w:numFmt w:val="decimal"/>
      <w:isLgl/>
      <w:lvlText w:val="%1.%2."/>
      <w:lvlJc w:val="left"/>
      <w:pPr>
        <w:ind w:left="1273" w:hanging="564"/>
      </w:pPr>
      <w:rPr>
        <w:rFonts w:hint="default"/>
      </w:rPr>
    </w:lvl>
    <w:lvl w:ilvl="2">
      <w:start w:val="1"/>
      <w:numFmt w:val="decimal"/>
      <w:isLgl/>
      <w:lvlText w:val="%1.%2.%3."/>
      <w:lvlJc w:val="left"/>
      <w:pPr>
        <w:ind w:left="1778" w:hanging="720"/>
      </w:pPr>
      <w:rPr>
        <w:rFonts w:hint="default"/>
      </w:rPr>
    </w:lvl>
    <w:lvl w:ilvl="3">
      <w:start w:val="1"/>
      <w:numFmt w:val="decimal"/>
      <w:isLgl/>
      <w:lvlText w:val="%1.%2.%3.%4."/>
      <w:lvlJc w:val="left"/>
      <w:pPr>
        <w:ind w:left="2127" w:hanging="720"/>
      </w:pPr>
      <w:rPr>
        <w:rFonts w:hint="default"/>
      </w:rPr>
    </w:lvl>
    <w:lvl w:ilvl="4">
      <w:start w:val="1"/>
      <w:numFmt w:val="decimal"/>
      <w:isLgl/>
      <w:lvlText w:val="%1.%2.%3.%4.%5."/>
      <w:lvlJc w:val="left"/>
      <w:pPr>
        <w:ind w:left="2836" w:hanging="1080"/>
      </w:pPr>
      <w:rPr>
        <w:rFonts w:hint="default"/>
      </w:rPr>
    </w:lvl>
    <w:lvl w:ilvl="5">
      <w:start w:val="1"/>
      <w:numFmt w:val="decimal"/>
      <w:isLgl/>
      <w:lvlText w:val="%1.%2.%3.%4.%5.%6."/>
      <w:lvlJc w:val="left"/>
      <w:pPr>
        <w:ind w:left="3185" w:hanging="1080"/>
      </w:pPr>
      <w:rPr>
        <w:rFonts w:hint="default"/>
      </w:rPr>
    </w:lvl>
    <w:lvl w:ilvl="6">
      <w:start w:val="1"/>
      <w:numFmt w:val="decimal"/>
      <w:isLgl/>
      <w:lvlText w:val="%1.%2.%3.%4.%5.%6.%7."/>
      <w:lvlJc w:val="left"/>
      <w:pPr>
        <w:ind w:left="3894" w:hanging="1440"/>
      </w:pPr>
      <w:rPr>
        <w:rFonts w:hint="default"/>
      </w:rPr>
    </w:lvl>
    <w:lvl w:ilvl="7">
      <w:start w:val="1"/>
      <w:numFmt w:val="decimal"/>
      <w:isLgl/>
      <w:lvlText w:val="%1.%2.%3.%4.%5.%6.%7.%8."/>
      <w:lvlJc w:val="left"/>
      <w:pPr>
        <w:ind w:left="4243" w:hanging="1440"/>
      </w:pPr>
      <w:rPr>
        <w:rFonts w:hint="default"/>
      </w:rPr>
    </w:lvl>
    <w:lvl w:ilvl="8">
      <w:start w:val="1"/>
      <w:numFmt w:val="decimal"/>
      <w:isLgl/>
      <w:lvlText w:val="%1.%2.%3.%4.%5.%6.%7.%8.%9."/>
      <w:lvlJc w:val="left"/>
      <w:pPr>
        <w:ind w:left="4952" w:hanging="1800"/>
      </w:pPr>
      <w:rPr>
        <w:rFonts w:hint="default"/>
      </w:rPr>
    </w:lvl>
  </w:abstractNum>
  <w:abstractNum w:abstractNumId="17" w15:restartNumberingAfterBreak="0">
    <w:nsid w:val="48103FEA"/>
    <w:multiLevelType w:val="hybridMultilevel"/>
    <w:tmpl w:val="87CAF0E8"/>
    <w:lvl w:ilvl="0" w:tplc="0408000D">
      <w:start w:val="1"/>
      <w:numFmt w:val="bullet"/>
      <w:lvlText w:val=""/>
      <w:lvlJc w:val="left"/>
      <w:pPr>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8" w15:restartNumberingAfterBreak="0">
    <w:nsid w:val="49CF5196"/>
    <w:multiLevelType w:val="hybridMultilevel"/>
    <w:tmpl w:val="0CC2F076"/>
    <w:lvl w:ilvl="0" w:tplc="0408000F">
      <w:start w:val="1"/>
      <w:numFmt w:val="decimal"/>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9" w15:restartNumberingAfterBreak="0">
    <w:nsid w:val="50977E8F"/>
    <w:multiLevelType w:val="hybridMultilevel"/>
    <w:tmpl w:val="A63CF1FE"/>
    <w:lvl w:ilvl="0" w:tplc="0408000F">
      <w:start w:val="1"/>
      <w:numFmt w:val="decimal"/>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20" w15:restartNumberingAfterBreak="0">
    <w:nsid w:val="5673536F"/>
    <w:multiLevelType w:val="hybridMultilevel"/>
    <w:tmpl w:val="4A48F8A2"/>
    <w:lvl w:ilvl="0" w:tplc="0408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1" w15:restartNumberingAfterBreak="0">
    <w:nsid w:val="5A1A5EE7"/>
    <w:multiLevelType w:val="hybridMultilevel"/>
    <w:tmpl w:val="DD7A42F2"/>
    <w:lvl w:ilvl="0" w:tplc="0409000F">
      <w:start w:val="1"/>
      <w:numFmt w:val="decimal"/>
      <w:lvlText w:val="%1."/>
      <w:lvlJc w:val="left"/>
      <w:pPr>
        <w:ind w:left="720" w:hanging="360"/>
      </w:pPr>
      <w:rPr>
        <w:rFonts w:hint="default"/>
      </w:rPr>
    </w:lvl>
    <w:lvl w:ilvl="1" w:tplc="04080019">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22" w15:restartNumberingAfterBreak="0">
    <w:nsid w:val="61F06D0C"/>
    <w:multiLevelType w:val="hybridMultilevel"/>
    <w:tmpl w:val="5B2AF1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B0B5994"/>
    <w:multiLevelType w:val="hybridMultilevel"/>
    <w:tmpl w:val="29840BD4"/>
    <w:lvl w:ilvl="0" w:tplc="DD68926E">
      <w:start w:val="1"/>
      <w:numFmt w:val="decimal"/>
      <w:lvlText w:val="%1."/>
      <w:lvlJc w:val="left"/>
      <w:pPr>
        <w:ind w:left="720" w:hanging="360"/>
      </w:pPr>
      <w:rPr>
        <w:rFonts w:eastAsia="Calibri" w:hint="default"/>
        <w:sz w:val="20"/>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24" w15:restartNumberingAfterBreak="0">
    <w:nsid w:val="6EE80597"/>
    <w:multiLevelType w:val="hybridMultilevel"/>
    <w:tmpl w:val="A0E035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8285E31"/>
    <w:multiLevelType w:val="hybridMultilevel"/>
    <w:tmpl w:val="79762B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F900235"/>
    <w:multiLevelType w:val="hybridMultilevel"/>
    <w:tmpl w:val="C1D0EC06"/>
    <w:lvl w:ilvl="0" w:tplc="0408000D">
      <w:start w:val="1"/>
      <w:numFmt w:val="bullet"/>
      <w:lvlText w:val=""/>
      <w:lvlJc w:val="left"/>
      <w:pPr>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num w:numId="1" w16cid:durableId="136001054">
    <w:abstractNumId w:val="16"/>
  </w:num>
  <w:num w:numId="2" w16cid:durableId="1626813302">
    <w:abstractNumId w:val="22"/>
  </w:num>
  <w:num w:numId="3" w16cid:durableId="1299260128">
    <w:abstractNumId w:val="9"/>
  </w:num>
  <w:num w:numId="4" w16cid:durableId="624040223">
    <w:abstractNumId w:val="13"/>
  </w:num>
  <w:num w:numId="5" w16cid:durableId="1830511926">
    <w:abstractNumId w:val="25"/>
  </w:num>
  <w:num w:numId="6" w16cid:durableId="1361903928">
    <w:abstractNumId w:val="4"/>
  </w:num>
  <w:num w:numId="7" w16cid:durableId="1141382045">
    <w:abstractNumId w:val="18"/>
  </w:num>
  <w:num w:numId="8" w16cid:durableId="1926065464">
    <w:abstractNumId w:val="1"/>
  </w:num>
  <w:num w:numId="9" w16cid:durableId="1910650803">
    <w:abstractNumId w:val="19"/>
  </w:num>
  <w:num w:numId="10" w16cid:durableId="1245845448">
    <w:abstractNumId w:val="21"/>
  </w:num>
  <w:num w:numId="11" w16cid:durableId="1619219653">
    <w:abstractNumId w:val="0"/>
  </w:num>
  <w:num w:numId="12" w16cid:durableId="1972249942">
    <w:abstractNumId w:val="2"/>
  </w:num>
  <w:num w:numId="13" w16cid:durableId="66616251">
    <w:abstractNumId w:val="14"/>
  </w:num>
  <w:num w:numId="14" w16cid:durableId="198662151">
    <w:abstractNumId w:val="5"/>
  </w:num>
  <w:num w:numId="15" w16cid:durableId="2100516240">
    <w:abstractNumId w:val="24"/>
  </w:num>
  <w:num w:numId="16" w16cid:durableId="1888687939">
    <w:abstractNumId w:val="10"/>
  </w:num>
  <w:num w:numId="17" w16cid:durableId="2124228800">
    <w:abstractNumId w:val="6"/>
  </w:num>
  <w:num w:numId="18" w16cid:durableId="679967742">
    <w:abstractNumId w:val="20"/>
  </w:num>
  <w:num w:numId="19" w16cid:durableId="1249920639">
    <w:abstractNumId w:val="8"/>
  </w:num>
  <w:num w:numId="20" w16cid:durableId="137891607">
    <w:abstractNumId w:val="26"/>
  </w:num>
  <w:num w:numId="21" w16cid:durableId="458718520">
    <w:abstractNumId w:val="12"/>
  </w:num>
  <w:num w:numId="22" w16cid:durableId="59444384">
    <w:abstractNumId w:val="17"/>
  </w:num>
  <w:num w:numId="23" w16cid:durableId="1193960995">
    <w:abstractNumId w:val="7"/>
  </w:num>
  <w:num w:numId="24" w16cid:durableId="2033917184">
    <w:abstractNumId w:val="3"/>
  </w:num>
  <w:num w:numId="25" w16cid:durableId="2061054350">
    <w:abstractNumId w:val="11"/>
  </w:num>
  <w:num w:numId="26" w16cid:durableId="1276400746">
    <w:abstractNumId w:val="15"/>
  </w:num>
  <w:num w:numId="27" w16cid:durableId="466437837">
    <w:abstractNumId w:val="2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Παναγιωτης Εμμανουηλιδης">
    <w15:presenceInfo w15:providerId="Windows Live" w15:userId="2a204beaa882a07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bordersDoNotSurroundHeader/>
  <w:bordersDoNotSurroundFooter/>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B3559"/>
    <w:rsid w:val="000070CA"/>
    <w:rsid w:val="000103DD"/>
    <w:rsid w:val="00016A7E"/>
    <w:rsid w:val="00022D5C"/>
    <w:rsid w:val="00041CA3"/>
    <w:rsid w:val="000426E1"/>
    <w:rsid w:val="000532E3"/>
    <w:rsid w:val="00056158"/>
    <w:rsid w:val="00070B27"/>
    <w:rsid w:val="00070DFA"/>
    <w:rsid w:val="00076E60"/>
    <w:rsid w:val="000832BB"/>
    <w:rsid w:val="000B4413"/>
    <w:rsid w:val="000C299E"/>
    <w:rsid w:val="000C5156"/>
    <w:rsid w:val="000C7F7E"/>
    <w:rsid w:val="000D0A40"/>
    <w:rsid w:val="000F1DDB"/>
    <w:rsid w:val="000F723A"/>
    <w:rsid w:val="00132879"/>
    <w:rsid w:val="00150008"/>
    <w:rsid w:val="00160866"/>
    <w:rsid w:val="00166DA9"/>
    <w:rsid w:val="0017158E"/>
    <w:rsid w:val="00177A7D"/>
    <w:rsid w:val="00181DAA"/>
    <w:rsid w:val="00184000"/>
    <w:rsid w:val="001845AE"/>
    <w:rsid w:val="00185E0B"/>
    <w:rsid w:val="0018788D"/>
    <w:rsid w:val="001C45AE"/>
    <w:rsid w:val="001D5BCF"/>
    <w:rsid w:val="001E486C"/>
    <w:rsid w:val="001F6CD9"/>
    <w:rsid w:val="00217A60"/>
    <w:rsid w:val="00223399"/>
    <w:rsid w:val="00224DB6"/>
    <w:rsid w:val="00226979"/>
    <w:rsid w:val="00232DC2"/>
    <w:rsid w:val="00235B03"/>
    <w:rsid w:val="0024013F"/>
    <w:rsid w:val="00242CE4"/>
    <w:rsid w:val="0025066E"/>
    <w:rsid w:val="00254F70"/>
    <w:rsid w:val="00260DED"/>
    <w:rsid w:val="00261D2F"/>
    <w:rsid w:val="00270FB1"/>
    <w:rsid w:val="00272583"/>
    <w:rsid w:val="00274ACB"/>
    <w:rsid w:val="002959DA"/>
    <w:rsid w:val="002B3559"/>
    <w:rsid w:val="002D5271"/>
    <w:rsid w:val="002D6CDA"/>
    <w:rsid w:val="00306671"/>
    <w:rsid w:val="0031022A"/>
    <w:rsid w:val="00311816"/>
    <w:rsid w:val="00315C8A"/>
    <w:rsid w:val="00320E22"/>
    <w:rsid w:val="00320FF4"/>
    <w:rsid w:val="003214E3"/>
    <w:rsid w:val="00326329"/>
    <w:rsid w:val="003274A5"/>
    <w:rsid w:val="00346DB7"/>
    <w:rsid w:val="003816C6"/>
    <w:rsid w:val="003821B0"/>
    <w:rsid w:val="0038522C"/>
    <w:rsid w:val="00385817"/>
    <w:rsid w:val="003A1FA5"/>
    <w:rsid w:val="003B0653"/>
    <w:rsid w:val="003B6944"/>
    <w:rsid w:val="003E058E"/>
    <w:rsid w:val="003E1784"/>
    <w:rsid w:val="003E7FDC"/>
    <w:rsid w:val="004066F3"/>
    <w:rsid w:val="00406E0F"/>
    <w:rsid w:val="004120D5"/>
    <w:rsid w:val="0041679E"/>
    <w:rsid w:val="00423E16"/>
    <w:rsid w:val="004373BA"/>
    <w:rsid w:val="004452BC"/>
    <w:rsid w:val="00453229"/>
    <w:rsid w:val="00466C16"/>
    <w:rsid w:val="00490B5D"/>
    <w:rsid w:val="0049477A"/>
    <w:rsid w:val="0049648B"/>
    <w:rsid w:val="0049654A"/>
    <w:rsid w:val="004A0FD0"/>
    <w:rsid w:val="004A3AD2"/>
    <w:rsid w:val="004A6C66"/>
    <w:rsid w:val="004B38B8"/>
    <w:rsid w:val="004D064E"/>
    <w:rsid w:val="004D1612"/>
    <w:rsid w:val="004D273B"/>
    <w:rsid w:val="004D65B9"/>
    <w:rsid w:val="004D6701"/>
    <w:rsid w:val="005002BE"/>
    <w:rsid w:val="0050199A"/>
    <w:rsid w:val="005344D3"/>
    <w:rsid w:val="0054346B"/>
    <w:rsid w:val="00545DD6"/>
    <w:rsid w:val="0055657A"/>
    <w:rsid w:val="005665FC"/>
    <w:rsid w:val="005701D0"/>
    <w:rsid w:val="0059736E"/>
    <w:rsid w:val="005B4703"/>
    <w:rsid w:val="005C6F02"/>
    <w:rsid w:val="005C739A"/>
    <w:rsid w:val="005D499A"/>
    <w:rsid w:val="005E3BA0"/>
    <w:rsid w:val="005F23A7"/>
    <w:rsid w:val="006028C4"/>
    <w:rsid w:val="0061613A"/>
    <w:rsid w:val="00646059"/>
    <w:rsid w:val="006533EF"/>
    <w:rsid w:val="00665993"/>
    <w:rsid w:val="006762AC"/>
    <w:rsid w:val="00687215"/>
    <w:rsid w:val="00697772"/>
    <w:rsid w:val="006B06B8"/>
    <w:rsid w:val="006C0E71"/>
    <w:rsid w:val="006C236B"/>
    <w:rsid w:val="006C53FC"/>
    <w:rsid w:val="006D2152"/>
    <w:rsid w:val="006D7F62"/>
    <w:rsid w:val="006E1A74"/>
    <w:rsid w:val="006E27D5"/>
    <w:rsid w:val="006E2F7C"/>
    <w:rsid w:val="006E4372"/>
    <w:rsid w:val="006E4A59"/>
    <w:rsid w:val="006F189E"/>
    <w:rsid w:val="006F4F49"/>
    <w:rsid w:val="007046A0"/>
    <w:rsid w:val="00715209"/>
    <w:rsid w:val="00725B6F"/>
    <w:rsid w:val="00734A50"/>
    <w:rsid w:val="0074116C"/>
    <w:rsid w:val="00751657"/>
    <w:rsid w:val="007739CE"/>
    <w:rsid w:val="0077624C"/>
    <w:rsid w:val="007926DA"/>
    <w:rsid w:val="007932D2"/>
    <w:rsid w:val="007B759B"/>
    <w:rsid w:val="007D3E5B"/>
    <w:rsid w:val="007D6A5D"/>
    <w:rsid w:val="007E0341"/>
    <w:rsid w:val="007E343A"/>
    <w:rsid w:val="007E69E9"/>
    <w:rsid w:val="007F016B"/>
    <w:rsid w:val="007F2C66"/>
    <w:rsid w:val="00801CA2"/>
    <w:rsid w:val="00807286"/>
    <w:rsid w:val="008136CF"/>
    <w:rsid w:val="00814528"/>
    <w:rsid w:val="00816BD0"/>
    <w:rsid w:val="0082307C"/>
    <w:rsid w:val="00830DD2"/>
    <w:rsid w:val="00831D2A"/>
    <w:rsid w:val="008326C9"/>
    <w:rsid w:val="008477B1"/>
    <w:rsid w:val="0085369C"/>
    <w:rsid w:val="00864C6D"/>
    <w:rsid w:val="00872265"/>
    <w:rsid w:val="0088067C"/>
    <w:rsid w:val="00885F73"/>
    <w:rsid w:val="008A7FF4"/>
    <w:rsid w:val="008B28C0"/>
    <w:rsid w:val="008B7720"/>
    <w:rsid w:val="008C5771"/>
    <w:rsid w:val="008D011A"/>
    <w:rsid w:val="008D492D"/>
    <w:rsid w:val="008D78EC"/>
    <w:rsid w:val="008F09D9"/>
    <w:rsid w:val="008F4599"/>
    <w:rsid w:val="0090054C"/>
    <w:rsid w:val="009010C3"/>
    <w:rsid w:val="009105C1"/>
    <w:rsid w:val="0091777C"/>
    <w:rsid w:val="00922614"/>
    <w:rsid w:val="0092440C"/>
    <w:rsid w:val="00926B55"/>
    <w:rsid w:val="00933A4A"/>
    <w:rsid w:val="009368DF"/>
    <w:rsid w:val="009403FD"/>
    <w:rsid w:val="0094707C"/>
    <w:rsid w:val="0095311E"/>
    <w:rsid w:val="00981A72"/>
    <w:rsid w:val="009832A7"/>
    <w:rsid w:val="009922F5"/>
    <w:rsid w:val="00992A11"/>
    <w:rsid w:val="009A425E"/>
    <w:rsid w:val="009A641C"/>
    <w:rsid w:val="009B0A53"/>
    <w:rsid w:val="009D7C2A"/>
    <w:rsid w:val="009E59D3"/>
    <w:rsid w:val="009E5E5A"/>
    <w:rsid w:val="009E626D"/>
    <w:rsid w:val="009E79D1"/>
    <w:rsid w:val="009F2CF3"/>
    <w:rsid w:val="00A04BED"/>
    <w:rsid w:val="00A108BB"/>
    <w:rsid w:val="00A127C5"/>
    <w:rsid w:val="00A12852"/>
    <w:rsid w:val="00A25D7D"/>
    <w:rsid w:val="00A4258F"/>
    <w:rsid w:val="00A457F2"/>
    <w:rsid w:val="00A46988"/>
    <w:rsid w:val="00A5199E"/>
    <w:rsid w:val="00A5284C"/>
    <w:rsid w:val="00A532B9"/>
    <w:rsid w:val="00A63F8F"/>
    <w:rsid w:val="00A654F4"/>
    <w:rsid w:val="00A703E3"/>
    <w:rsid w:val="00A7173B"/>
    <w:rsid w:val="00A74F6A"/>
    <w:rsid w:val="00A751A8"/>
    <w:rsid w:val="00A75E78"/>
    <w:rsid w:val="00A83C56"/>
    <w:rsid w:val="00A843C2"/>
    <w:rsid w:val="00A877AA"/>
    <w:rsid w:val="00AA1514"/>
    <w:rsid w:val="00AA42CA"/>
    <w:rsid w:val="00AA664E"/>
    <w:rsid w:val="00AB0752"/>
    <w:rsid w:val="00AB4BB7"/>
    <w:rsid w:val="00AD0043"/>
    <w:rsid w:val="00AD3A66"/>
    <w:rsid w:val="00AD79D5"/>
    <w:rsid w:val="00AD7FBB"/>
    <w:rsid w:val="00AE4671"/>
    <w:rsid w:val="00AE6B22"/>
    <w:rsid w:val="00AE6D7B"/>
    <w:rsid w:val="00AF2C27"/>
    <w:rsid w:val="00AF5310"/>
    <w:rsid w:val="00B04FC9"/>
    <w:rsid w:val="00B10F97"/>
    <w:rsid w:val="00B1218D"/>
    <w:rsid w:val="00B16D7A"/>
    <w:rsid w:val="00B24B2F"/>
    <w:rsid w:val="00B3524C"/>
    <w:rsid w:val="00B42953"/>
    <w:rsid w:val="00B46ABA"/>
    <w:rsid w:val="00B535B2"/>
    <w:rsid w:val="00B56100"/>
    <w:rsid w:val="00B63935"/>
    <w:rsid w:val="00B94618"/>
    <w:rsid w:val="00BA3D3F"/>
    <w:rsid w:val="00BB07CE"/>
    <w:rsid w:val="00BB25D3"/>
    <w:rsid w:val="00BB3E7D"/>
    <w:rsid w:val="00BB4F6B"/>
    <w:rsid w:val="00BE0523"/>
    <w:rsid w:val="00BE4A29"/>
    <w:rsid w:val="00BE7C6A"/>
    <w:rsid w:val="00BF0F91"/>
    <w:rsid w:val="00C005F1"/>
    <w:rsid w:val="00C10EF8"/>
    <w:rsid w:val="00C16379"/>
    <w:rsid w:val="00C17813"/>
    <w:rsid w:val="00C22638"/>
    <w:rsid w:val="00C237EE"/>
    <w:rsid w:val="00C27265"/>
    <w:rsid w:val="00C3452C"/>
    <w:rsid w:val="00C44148"/>
    <w:rsid w:val="00C447CD"/>
    <w:rsid w:val="00C467E9"/>
    <w:rsid w:val="00C46962"/>
    <w:rsid w:val="00C56150"/>
    <w:rsid w:val="00C63B1A"/>
    <w:rsid w:val="00C70C6B"/>
    <w:rsid w:val="00C710C7"/>
    <w:rsid w:val="00C73F65"/>
    <w:rsid w:val="00C76A28"/>
    <w:rsid w:val="00C8342C"/>
    <w:rsid w:val="00C860E7"/>
    <w:rsid w:val="00C92B42"/>
    <w:rsid w:val="00C94F1B"/>
    <w:rsid w:val="00CA1C4D"/>
    <w:rsid w:val="00CA33CB"/>
    <w:rsid w:val="00CA77DB"/>
    <w:rsid w:val="00CB6AA1"/>
    <w:rsid w:val="00CB7369"/>
    <w:rsid w:val="00CC10D9"/>
    <w:rsid w:val="00CC4B85"/>
    <w:rsid w:val="00CC52D6"/>
    <w:rsid w:val="00CD6ACE"/>
    <w:rsid w:val="00CE7144"/>
    <w:rsid w:val="00CF11EC"/>
    <w:rsid w:val="00D159A0"/>
    <w:rsid w:val="00D27831"/>
    <w:rsid w:val="00D32200"/>
    <w:rsid w:val="00D336E7"/>
    <w:rsid w:val="00D33C67"/>
    <w:rsid w:val="00D349A4"/>
    <w:rsid w:val="00D36253"/>
    <w:rsid w:val="00D50586"/>
    <w:rsid w:val="00D5118B"/>
    <w:rsid w:val="00D557A2"/>
    <w:rsid w:val="00D563D3"/>
    <w:rsid w:val="00D574FB"/>
    <w:rsid w:val="00D672E1"/>
    <w:rsid w:val="00D6795F"/>
    <w:rsid w:val="00D8283F"/>
    <w:rsid w:val="00D841BC"/>
    <w:rsid w:val="00D858FD"/>
    <w:rsid w:val="00D876BB"/>
    <w:rsid w:val="00D95AB9"/>
    <w:rsid w:val="00DD1319"/>
    <w:rsid w:val="00DD22FF"/>
    <w:rsid w:val="00DD43C3"/>
    <w:rsid w:val="00DD69F5"/>
    <w:rsid w:val="00E0357A"/>
    <w:rsid w:val="00E23140"/>
    <w:rsid w:val="00E27BA3"/>
    <w:rsid w:val="00E34311"/>
    <w:rsid w:val="00E40A67"/>
    <w:rsid w:val="00E450B1"/>
    <w:rsid w:val="00E66ECD"/>
    <w:rsid w:val="00E76361"/>
    <w:rsid w:val="00E955E7"/>
    <w:rsid w:val="00E96AE9"/>
    <w:rsid w:val="00E96DD3"/>
    <w:rsid w:val="00EB4CB2"/>
    <w:rsid w:val="00EB4F9B"/>
    <w:rsid w:val="00EC3FB5"/>
    <w:rsid w:val="00ED2560"/>
    <w:rsid w:val="00ED7BCA"/>
    <w:rsid w:val="00EE0E7C"/>
    <w:rsid w:val="00EE6D5A"/>
    <w:rsid w:val="00EF43E4"/>
    <w:rsid w:val="00EF7664"/>
    <w:rsid w:val="00F02764"/>
    <w:rsid w:val="00F11765"/>
    <w:rsid w:val="00F245B7"/>
    <w:rsid w:val="00F31076"/>
    <w:rsid w:val="00F5214B"/>
    <w:rsid w:val="00F7140D"/>
    <w:rsid w:val="00F80A22"/>
    <w:rsid w:val="00FA27BF"/>
    <w:rsid w:val="00FA7F61"/>
    <w:rsid w:val="00FB43A5"/>
    <w:rsid w:val="00FD192F"/>
    <w:rsid w:val="00FD763A"/>
    <w:rsid w:val="00FF4A0C"/>
    <w:rsid w:val="00FF537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4E11DC4"/>
  <w15:chartTrackingRefBased/>
  <w15:docId w15:val="{DCD3C6D7-F801-0A44-9CE5-107CF00A47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link w:val="1Char"/>
    <w:uiPriority w:val="9"/>
    <w:qFormat/>
    <w:rsid w:val="009E5E5A"/>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2B3559"/>
    <w:pPr>
      <w:ind w:left="720"/>
      <w:contextualSpacing/>
    </w:pPr>
  </w:style>
  <w:style w:type="character" w:styleId="-">
    <w:name w:val="Hyperlink"/>
    <w:basedOn w:val="a0"/>
    <w:uiPriority w:val="99"/>
    <w:unhideWhenUsed/>
    <w:rsid w:val="002B3559"/>
    <w:rPr>
      <w:color w:val="0563C1" w:themeColor="hyperlink"/>
      <w:u w:val="single"/>
    </w:rPr>
  </w:style>
  <w:style w:type="character" w:customStyle="1" w:styleId="UnresolvedMention1">
    <w:name w:val="Unresolved Mention1"/>
    <w:basedOn w:val="a0"/>
    <w:uiPriority w:val="99"/>
    <w:semiHidden/>
    <w:unhideWhenUsed/>
    <w:rsid w:val="002B3559"/>
    <w:rPr>
      <w:color w:val="605E5C"/>
      <w:shd w:val="clear" w:color="auto" w:fill="E1DFDD"/>
    </w:rPr>
  </w:style>
  <w:style w:type="character" w:styleId="-0">
    <w:name w:val="FollowedHyperlink"/>
    <w:basedOn w:val="a0"/>
    <w:uiPriority w:val="99"/>
    <w:semiHidden/>
    <w:unhideWhenUsed/>
    <w:rsid w:val="000C5156"/>
    <w:rPr>
      <w:color w:val="954F72" w:themeColor="followedHyperlink"/>
      <w:u w:val="single"/>
    </w:rPr>
  </w:style>
  <w:style w:type="paragraph" w:styleId="a4">
    <w:name w:val="caption"/>
    <w:basedOn w:val="a"/>
    <w:next w:val="a"/>
    <w:uiPriority w:val="35"/>
    <w:unhideWhenUsed/>
    <w:qFormat/>
    <w:rsid w:val="00D159A0"/>
    <w:pPr>
      <w:spacing w:after="200"/>
    </w:pPr>
    <w:rPr>
      <w:i/>
      <w:iCs/>
      <w:color w:val="44546A" w:themeColor="text2"/>
      <w:sz w:val="18"/>
      <w:szCs w:val="18"/>
    </w:rPr>
  </w:style>
  <w:style w:type="paragraph" w:styleId="a5">
    <w:name w:val="footer"/>
    <w:basedOn w:val="a"/>
    <w:link w:val="Char"/>
    <w:uiPriority w:val="99"/>
    <w:unhideWhenUsed/>
    <w:rsid w:val="00AD79D5"/>
    <w:pPr>
      <w:tabs>
        <w:tab w:val="center" w:pos="4680"/>
        <w:tab w:val="right" w:pos="9360"/>
      </w:tabs>
    </w:pPr>
  </w:style>
  <w:style w:type="character" w:customStyle="1" w:styleId="Char">
    <w:name w:val="Υποσέλιδο Char"/>
    <w:basedOn w:val="a0"/>
    <w:link w:val="a5"/>
    <w:uiPriority w:val="99"/>
    <w:rsid w:val="00AD79D5"/>
  </w:style>
  <w:style w:type="character" w:styleId="a6">
    <w:name w:val="page number"/>
    <w:basedOn w:val="a0"/>
    <w:uiPriority w:val="99"/>
    <w:semiHidden/>
    <w:unhideWhenUsed/>
    <w:rsid w:val="00AD79D5"/>
  </w:style>
  <w:style w:type="paragraph" w:styleId="a7">
    <w:name w:val="header"/>
    <w:basedOn w:val="a"/>
    <w:link w:val="Char0"/>
    <w:uiPriority w:val="99"/>
    <w:unhideWhenUsed/>
    <w:rsid w:val="00AD79D5"/>
    <w:pPr>
      <w:tabs>
        <w:tab w:val="center" w:pos="4680"/>
        <w:tab w:val="right" w:pos="9360"/>
      </w:tabs>
    </w:pPr>
  </w:style>
  <w:style w:type="character" w:customStyle="1" w:styleId="Char0">
    <w:name w:val="Κεφαλίδα Char"/>
    <w:basedOn w:val="a0"/>
    <w:link w:val="a7"/>
    <w:uiPriority w:val="99"/>
    <w:rsid w:val="00AD79D5"/>
  </w:style>
  <w:style w:type="paragraph" w:styleId="a8">
    <w:name w:val="No Spacing"/>
    <w:uiPriority w:val="1"/>
    <w:qFormat/>
    <w:rsid w:val="00687215"/>
    <w:rPr>
      <w:sz w:val="22"/>
      <w:szCs w:val="22"/>
    </w:rPr>
  </w:style>
  <w:style w:type="paragraph" w:styleId="a9">
    <w:name w:val="Balloon Text"/>
    <w:basedOn w:val="a"/>
    <w:link w:val="Char1"/>
    <w:uiPriority w:val="99"/>
    <w:semiHidden/>
    <w:unhideWhenUsed/>
    <w:rsid w:val="004D1612"/>
    <w:rPr>
      <w:rFonts w:ascii="Segoe UI" w:hAnsi="Segoe UI" w:cs="Segoe UI"/>
      <w:sz w:val="18"/>
      <w:szCs w:val="18"/>
    </w:rPr>
  </w:style>
  <w:style w:type="character" w:customStyle="1" w:styleId="Char1">
    <w:name w:val="Κείμενο πλαισίου Char"/>
    <w:basedOn w:val="a0"/>
    <w:link w:val="a9"/>
    <w:uiPriority w:val="99"/>
    <w:semiHidden/>
    <w:rsid w:val="004D1612"/>
    <w:rPr>
      <w:rFonts w:ascii="Segoe UI" w:hAnsi="Segoe UI" w:cs="Segoe UI"/>
      <w:sz w:val="18"/>
      <w:szCs w:val="18"/>
    </w:rPr>
  </w:style>
  <w:style w:type="character" w:customStyle="1" w:styleId="10">
    <w:name w:val="Ανεπίλυτη αναφορά1"/>
    <w:basedOn w:val="a0"/>
    <w:uiPriority w:val="99"/>
    <w:semiHidden/>
    <w:unhideWhenUsed/>
    <w:rsid w:val="006F189E"/>
    <w:rPr>
      <w:color w:val="605E5C"/>
      <w:shd w:val="clear" w:color="auto" w:fill="E1DFDD"/>
    </w:rPr>
  </w:style>
  <w:style w:type="paragraph" w:styleId="aa">
    <w:name w:val="Title"/>
    <w:basedOn w:val="a"/>
    <w:next w:val="a"/>
    <w:link w:val="Char2"/>
    <w:uiPriority w:val="99"/>
    <w:qFormat/>
    <w:rsid w:val="005C6F02"/>
    <w:pPr>
      <w:pBdr>
        <w:bottom w:val="single" w:sz="8" w:space="4" w:color="4F81BD"/>
      </w:pBdr>
      <w:spacing w:after="300"/>
      <w:contextualSpacing/>
    </w:pPr>
    <w:rPr>
      <w:rFonts w:ascii="Cambria" w:eastAsia="Calibri" w:hAnsi="Cambria" w:cs="Times New Roman"/>
      <w:b/>
      <w:color w:val="17365D"/>
      <w:spacing w:val="5"/>
      <w:kern w:val="28"/>
      <w:sz w:val="52"/>
      <w:szCs w:val="52"/>
      <w:lang w:val="x-none" w:eastAsia="x-none"/>
    </w:rPr>
  </w:style>
  <w:style w:type="character" w:customStyle="1" w:styleId="Char2">
    <w:name w:val="Τίτλος Char"/>
    <w:basedOn w:val="a0"/>
    <w:link w:val="aa"/>
    <w:uiPriority w:val="99"/>
    <w:rsid w:val="005C6F02"/>
    <w:rPr>
      <w:rFonts w:ascii="Cambria" w:eastAsia="Calibri" w:hAnsi="Cambria" w:cs="Times New Roman"/>
      <w:b/>
      <w:color w:val="17365D"/>
      <w:spacing w:val="5"/>
      <w:kern w:val="28"/>
      <w:sz w:val="52"/>
      <w:szCs w:val="52"/>
      <w:lang w:val="x-none" w:eastAsia="x-none"/>
    </w:rPr>
  </w:style>
  <w:style w:type="paragraph" w:styleId="11">
    <w:name w:val="toc 1"/>
    <w:basedOn w:val="a"/>
    <w:next w:val="a"/>
    <w:autoRedefine/>
    <w:uiPriority w:val="39"/>
    <w:rsid w:val="005C6F02"/>
    <w:pPr>
      <w:tabs>
        <w:tab w:val="left" w:pos="440"/>
        <w:tab w:val="right" w:leader="dot" w:pos="9350"/>
      </w:tabs>
      <w:spacing w:after="100" w:line="276" w:lineRule="auto"/>
    </w:pPr>
    <w:rPr>
      <w:rFonts w:ascii="Calibri" w:eastAsia="Calibri" w:hAnsi="Calibri" w:cs="Times New Roman"/>
      <w:b/>
      <w:noProof/>
      <w:sz w:val="20"/>
      <w:szCs w:val="22"/>
      <w:lang w:val="el-GR" w:eastAsia="en-US"/>
    </w:rPr>
  </w:style>
  <w:style w:type="paragraph" w:styleId="2">
    <w:name w:val="toc 2"/>
    <w:basedOn w:val="a"/>
    <w:next w:val="a"/>
    <w:autoRedefine/>
    <w:uiPriority w:val="39"/>
    <w:rsid w:val="005C6F02"/>
    <w:pPr>
      <w:tabs>
        <w:tab w:val="left" w:pos="880"/>
        <w:tab w:val="right" w:leader="dot" w:pos="9350"/>
      </w:tabs>
      <w:spacing w:after="100" w:line="276" w:lineRule="auto"/>
      <w:ind w:left="220"/>
    </w:pPr>
    <w:rPr>
      <w:rFonts w:ascii="Calibri" w:eastAsia="Calibri" w:hAnsi="Calibri" w:cs="Times New Roman"/>
      <w:noProof/>
      <w:sz w:val="20"/>
      <w:szCs w:val="22"/>
      <w:lang w:val="el-GR" w:eastAsia="en-US"/>
    </w:rPr>
  </w:style>
  <w:style w:type="paragraph" w:styleId="3">
    <w:name w:val="toc 3"/>
    <w:basedOn w:val="a"/>
    <w:next w:val="a"/>
    <w:autoRedefine/>
    <w:uiPriority w:val="39"/>
    <w:rsid w:val="005C6F02"/>
    <w:pPr>
      <w:spacing w:after="200" w:line="276" w:lineRule="auto"/>
      <w:ind w:left="440"/>
    </w:pPr>
    <w:rPr>
      <w:rFonts w:ascii="Calibri" w:eastAsia="Calibri" w:hAnsi="Calibri" w:cs="Times New Roman"/>
      <w:sz w:val="20"/>
      <w:szCs w:val="22"/>
      <w:lang w:eastAsia="en-US"/>
    </w:rPr>
  </w:style>
  <w:style w:type="table" w:styleId="ab">
    <w:name w:val="Table Grid"/>
    <w:basedOn w:val="a1"/>
    <w:uiPriority w:val="39"/>
    <w:rsid w:val="005F23A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Char">
    <w:name w:val="Επικεφαλίδα 1 Char"/>
    <w:basedOn w:val="a0"/>
    <w:link w:val="1"/>
    <w:uiPriority w:val="9"/>
    <w:rsid w:val="009E5E5A"/>
    <w:rPr>
      <w:rFonts w:asciiTheme="majorHAnsi" w:eastAsiaTheme="majorEastAsia" w:hAnsiTheme="majorHAnsi" w:cstheme="majorBidi"/>
      <w:color w:val="2F5496" w:themeColor="accent1" w:themeShade="BF"/>
      <w:sz w:val="32"/>
      <w:szCs w:val="32"/>
    </w:rPr>
  </w:style>
  <w:style w:type="paragraph" w:styleId="ac">
    <w:name w:val="TOC Heading"/>
    <w:basedOn w:val="1"/>
    <w:next w:val="a"/>
    <w:uiPriority w:val="39"/>
    <w:unhideWhenUsed/>
    <w:qFormat/>
    <w:rsid w:val="009E5E5A"/>
    <w:pPr>
      <w:spacing w:line="259" w:lineRule="auto"/>
      <w:outlineLvl w:val="9"/>
    </w:pPr>
    <w:rPr>
      <w:lang w:val="el-GR" w:eastAsia="el-GR"/>
    </w:rPr>
  </w:style>
  <w:style w:type="character" w:styleId="ad">
    <w:name w:val="Unresolved Mention"/>
    <w:basedOn w:val="a0"/>
    <w:uiPriority w:val="99"/>
    <w:semiHidden/>
    <w:unhideWhenUsed/>
    <w:rsid w:val="000F1DDB"/>
    <w:rPr>
      <w:color w:val="605E5C"/>
      <w:shd w:val="clear" w:color="auto" w:fill="E1DFDD"/>
    </w:rPr>
  </w:style>
  <w:style w:type="paragraph" w:styleId="ae">
    <w:name w:val="Revision"/>
    <w:hidden/>
    <w:uiPriority w:val="99"/>
    <w:semiHidden/>
    <w:rsid w:val="00DD43C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4109693">
      <w:bodyDiv w:val="1"/>
      <w:marLeft w:val="0"/>
      <w:marRight w:val="0"/>
      <w:marTop w:val="0"/>
      <w:marBottom w:val="0"/>
      <w:divBdr>
        <w:top w:val="none" w:sz="0" w:space="0" w:color="auto"/>
        <w:left w:val="none" w:sz="0" w:space="0" w:color="auto"/>
        <w:bottom w:val="none" w:sz="0" w:space="0" w:color="auto"/>
        <w:right w:val="none" w:sz="0" w:space="0" w:color="auto"/>
      </w:divBdr>
    </w:div>
    <w:div w:id="1332568325">
      <w:bodyDiv w:val="1"/>
      <w:marLeft w:val="0"/>
      <w:marRight w:val="0"/>
      <w:marTop w:val="0"/>
      <w:marBottom w:val="0"/>
      <w:divBdr>
        <w:top w:val="none" w:sz="0" w:space="0" w:color="auto"/>
        <w:left w:val="none" w:sz="0" w:space="0" w:color="auto"/>
        <w:bottom w:val="none" w:sz="0" w:space="0" w:color="auto"/>
        <w:right w:val="none" w:sz="0" w:space="0" w:color="auto"/>
      </w:divBdr>
    </w:div>
    <w:div w:id="2053726296">
      <w:bodyDiv w:val="1"/>
      <w:marLeft w:val="0"/>
      <w:marRight w:val="0"/>
      <w:marTop w:val="0"/>
      <w:marBottom w:val="0"/>
      <w:divBdr>
        <w:top w:val="none" w:sz="0" w:space="0" w:color="auto"/>
        <w:left w:val="none" w:sz="0" w:space="0" w:color="auto"/>
        <w:bottom w:val="none" w:sz="0" w:space="0" w:color="auto"/>
        <w:right w:val="none" w:sz="0" w:space="0" w:color="auto"/>
      </w:divBdr>
    </w:div>
    <w:div w:id="21369432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github.com/iee-ihu-gr-coursem102/WebEng22_Group2" TargetMode="External"/><Relationship Id="rId13" Type="http://schemas.openxmlformats.org/officeDocument/2006/relationships/image" Target="media/image4.png"/><Relationship Id="rId18" Type="http://schemas.openxmlformats.org/officeDocument/2006/relationships/image" Target="media/image9.png"/><Relationship Id="rId3" Type="http://schemas.openxmlformats.org/officeDocument/2006/relationships/styles" Target="styles.xml"/><Relationship Id="rId21"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fontTable" Target="fontTable.xml"/><Relationship Id="rId10" Type="http://schemas.openxmlformats.org/officeDocument/2006/relationships/image" Target="media/image1.emf"/><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chart" Target="charts/chart1.xml"/><Relationship Id="rId14" Type="http://schemas.openxmlformats.org/officeDocument/2006/relationships/image" Target="media/image5.jpeg"/><Relationship Id="rId22" Type="http://schemas.openxmlformats.org/officeDocument/2006/relationships/footer" Target="footer2.xml"/></Relationships>
</file>

<file path=word/_rels/header1.xml.rels><?xml version="1.0" encoding="UTF-8" standalone="yes"?>
<Relationships xmlns="http://schemas.openxmlformats.org/package/2006/relationships"><Relationship Id="rId3" Type="http://schemas.openxmlformats.org/officeDocument/2006/relationships/image" Target="media/image13.png"/><Relationship Id="rId2" Type="http://schemas.openxmlformats.org/officeDocument/2006/relationships/image" Target="media/image12.png"/><Relationship Id="rId1" Type="http://schemas.openxmlformats.org/officeDocument/2006/relationships/image" Target="media/image11.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emman\Desktop\&#916;&#921;&#928;&#913;&#917;%20&#917;&#965;&#966;&#965;&#949;&#943;&#962;%20&#932;&#949;&#967;&#957;&#959;&#955;&#959;&#947;&#943;&#949;&#962;%20&#916;&#953;&#945;&#948;&#953;&#954;&#964;&#973;&#959;&#965;\&#924;102.%20&#924;&#951;&#967;&#945;&#957;&#953;&#954;&#942;%20&#923;&#959;&#947;&#953;&#963;&#956;&#953;&#954;&#959;&#973;%20&#947;&#953;&#945;%20&#916;&#953;&#945;&#948;&#953;&#954;&#964;&#965;&#945;&#954;&#941;&#962;%20&#917;&#966;&#945;&#961;&#956;&#959;&#947;&#941;&#962;\&#917;&#961;&#947;&#945;&#963;&#943;&#945;%20&#917;&#958;&#956;&#942;&#957;&#959;&#965;%20+%20&#960;&#951;&#947;&#941;&#962;\&#928;&#961;&#959;&#962;%20&#928;&#945;&#961;&#940;&#948;&#959;&#963;&#951;\&#928;&#943;&#957;&#945;&#954;&#945;&#962;%20&#923;&#949;&#953;&#964;&#959;&#965;&#961;&#947;&#953;&#954;&#974;&#957;%20&#913;&#960;&#945;&#953;&#964;&#942;&#963;&#949;&#969;&#957;%20(Functional%20Requirements)%20Version%202%20(1).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l-G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Burndown Chart</a:t>
            </a:r>
            <a:endParaRPr lang="el-G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l-GR"/>
        </a:p>
      </c:txPr>
    </c:title>
    <c:autoTitleDeleted val="0"/>
    <c:plotArea>
      <c:layout/>
      <c:lineChart>
        <c:grouping val="standard"/>
        <c:varyColors val="0"/>
        <c:ser>
          <c:idx val="0"/>
          <c:order val="0"/>
          <c:tx>
            <c:v>Πραγματική Προσπάθεια</c:v>
          </c:tx>
          <c:spPr>
            <a:ln w="28575" cap="rnd">
              <a:solidFill>
                <a:schemeClr val="accent1"/>
              </a:solidFill>
              <a:round/>
            </a:ln>
            <a:effectLst/>
          </c:spPr>
          <c:marker>
            <c:symbol val="none"/>
          </c:marker>
          <c:val>
            <c:numRef>
              <c:f>'BurnDown Diagram'!$C$30:$BG$30</c:f>
              <c:numCache>
                <c:formatCode>General</c:formatCode>
                <c:ptCount val="57"/>
                <c:pt idx="0">
                  <c:v>120</c:v>
                </c:pt>
                <c:pt idx="1">
                  <c:v>120</c:v>
                </c:pt>
                <c:pt idx="2">
                  <c:v>116</c:v>
                </c:pt>
                <c:pt idx="3">
                  <c:v>116</c:v>
                </c:pt>
                <c:pt idx="4">
                  <c:v>114</c:v>
                </c:pt>
                <c:pt idx="5">
                  <c:v>114</c:v>
                </c:pt>
                <c:pt idx="6">
                  <c:v>114</c:v>
                </c:pt>
                <c:pt idx="7">
                  <c:v>113</c:v>
                </c:pt>
                <c:pt idx="8">
                  <c:v>113</c:v>
                </c:pt>
                <c:pt idx="9">
                  <c:v>112</c:v>
                </c:pt>
                <c:pt idx="10">
                  <c:v>112</c:v>
                </c:pt>
                <c:pt idx="11">
                  <c:v>116</c:v>
                </c:pt>
                <c:pt idx="12">
                  <c:v>115</c:v>
                </c:pt>
                <c:pt idx="13">
                  <c:v>115</c:v>
                </c:pt>
                <c:pt idx="14">
                  <c:v>115</c:v>
                </c:pt>
                <c:pt idx="15">
                  <c:v>115</c:v>
                </c:pt>
                <c:pt idx="16">
                  <c:v>115</c:v>
                </c:pt>
                <c:pt idx="17">
                  <c:v>113</c:v>
                </c:pt>
                <c:pt idx="18">
                  <c:v>111</c:v>
                </c:pt>
                <c:pt idx="19">
                  <c:v>109</c:v>
                </c:pt>
                <c:pt idx="20">
                  <c:v>107</c:v>
                </c:pt>
                <c:pt idx="21">
                  <c:v>101</c:v>
                </c:pt>
                <c:pt idx="22">
                  <c:v>94</c:v>
                </c:pt>
                <c:pt idx="23">
                  <c:v>92</c:v>
                </c:pt>
                <c:pt idx="24">
                  <c:v>85</c:v>
                </c:pt>
                <c:pt idx="25">
                  <c:v>84</c:v>
                </c:pt>
                <c:pt idx="26">
                  <c:v>74</c:v>
                </c:pt>
                <c:pt idx="27">
                  <c:v>71</c:v>
                </c:pt>
                <c:pt idx="28">
                  <c:v>69</c:v>
                </c:pt>
                <c:pt idx="29">
                  <c:v>69</c:v>
                </c:pt>
                <c:pt idx="30">
                  <c:v>64</c:v>
                </c:pt>
                <c:pt idx="31">
                  <c:v>56</c:v>
                </c:pt>
                <c:pt idx="32">
                  <c:v>56</c:v>
                </c:pt>
                <c:pt idx="33">
                  <c:v>52</c:v>
                </c:pt>
                <c:pt idx="34">
                  <c:v>52</c:v>
                </c:pt>
                <c:pt idx="35">
                  <c:v>52</c:v>
                </c:pt>
                <c:pt idx="36">
                  <c:v>52</c:v>
                </c:pt>
                <c:pt idx="37">
                  <c:v>52</c:v>
                </c:pt>
                <c:pt idx="38">
                  <c:v>51</c:v>
                </c:pt>
                <c:pt idx="39">
                  <c:v>51</c:v>
                </c:pt>
                <c:pt idx="40">
                  <c:v>51</c:v>
                </c:pt>
                <c:pt idx="41">
                  <c:v>47</c:v>
                </c:pt>
                <c:pt idx="42">
                  <c:v>44</c:v>
                </c:pt>
                <c:pt idx="43">
                  <c:v>44</c:v>
                </c:pt>
                <c:pt idx="44">
                  <c:v>44</c:v>
                </c:pt>
                <c:pt idx="45">
                  <c:v>44</c:v>
                </c:pt>
                <c:pt idx="46">
                  <c:v>44</c:v>
                </c:pt>
                <c:pt idx="47">
                  <c:v>44</c:v>
                </c:pt>
                <c:pt idx="48">
                  <c:v>43</c:v>
                </c:pt>
                <c:pt idx="49">
                  <c:v>43</c:v>
                </c:pt>
                <c:pt idx="50">
                  <c:v>43</c:v>
                </c:pt>
                <c:pt idx="51">
                  <c:v>42</c:v>
                </c:pt>
                <c:pt idx="52">
                  <c:v>28</c:v>
                </c:pt>
                <c:pt idx="53">
                  <c:v>21</c:v>
                </c:pt>
                <c:pt idx="54">
                  <c:v>11</c:v>
                </c:pt>
                <c:pt idx="55">
                  <c:v>7</c:v>
                </c:pt>
                <c:pt idx="56">
                  <c:v>0</c:v>
                </c:pt>
              </c:numCache>
            </c:numRef>
          </c:val>
          <c:smooth val="0"/>
          <c:extLst>
            <c:ext xmlns:c16="http://schemas.microsoft.com/office/drawing/2014/chart" uri="{C3380CC4-5D6E-409C-BE32-E72D297353CC}">
              <c16:uniqueId val="{00000000-9FFF-4D00-B0C0-C7A0B2B48D95}"/>
            </c:ext>
          </c:extLst>
        </c:ser>
        <c:ser>
          <c:idx val="1"/>
          <c:order val="1"/>
          <c:tx>
            <c:v>Εκτιμώμενη Προσπάθεια</c:v>
          </c:tx>
          <c:spPr>
            <a:ln w="28575" cap="rnd">
              <a:solidFill>
                <a:schemeClr val="accent2"/>
              </a:solidFill>
              <a:round/>
            </a:ln>
            <a:effectLst/>
          </c:spPr>
          <c:marker>
            <c:symbol val="none"/>
          </c:marker>
          <c:val>
            <c:numRef>
              <c:f>'BurnDown Diagram'!$C$31:$BG$31</c:f>
              <c:numCache>
                <c:formatCode>General</c:formatCode>
                <c:ptCount val="57"/>
                <c:pt idx="0">
                  <c:v>120</c:v>
                </c:pt>
                <c:pt idx="1">
                  <c:v>120</c:v>
                </c:pt>
                <c:pt idx="2">
                  <c:v>118</c:v>
                </c:pt>
                <c:pt idx="3">
                  <c:v>116</c:v>
                </c:pt>
                <c:pt idx="4">
                  <c:v>114</c:v>
                </c:pt>
                <c:pt idx="5">
                  <c:v>112</c:v>
                </c:pt>
                <c:pt idx="6">
                  <c:v>110</c:v>
                </c:pt>
                <c:pt idx="7">
                  <c:v>108</c:v>
                </c:pt>
                <c:pt idx="8">
                  <c:v>106</c:v>
                </c:pt>
                <c:pt idx="9">
                  <c:v>104</c:v>
                </c:pt>
                <c:pt idx="10">
                  <c:v>102</c:v>
                </c:pt>
                <c:pt idx="11">
                  <c:v>100</c:v>
                </c:pt>
                <c:pt idx="12">
                  <c:v>98</c:v>
                </c:pt>
                <c:pt idx="13">
                  <c:v>96</c:v>
                </c:pt>
                <c:pt idx="14">
                  <c:v>94</c:v>
                </c:pt>
                <c:pt idx="15">
                  <c:v>92</c:v>
                </c:pt>
                <c:pt idx="16">
                  <c:v>90</c:v>
                </c:pt>
                <c:pt idx="17">
                  <c:v>88</c:v>
                </c:pt>
                <c:pt idx="18">
                  <c:v>86</c:v>
                </c:pt>
                <c:pt idx="19">
                  <c:v>84</c:v>
                </c:pt>
                <c:pt idx="20">
                  <c:v>82</c:v>
                </c:pt>
                <c:pt idx="21">
                  <c:v>80</c:v>
                </c:pt>
                <c:pt idx="22">
                  <c:v>78</c:v>
                </c:pt>
                <c:pt idx="23">
                  <c:v>76</c:v>
                </c:pt>
                <c:pt idx="24">
                  <c:v>74</c:v>
                </c:pt>
                <c:pt idx="25">
                  <c:v>72</c:v>
                </c:pt>
                <c:pt idx="26">
                  <c:v>70</c:v>
                </c:pt>
                <c:pt idx="27">
                  <c:v>68</c:v>
                </c:pt>
                <c:pt idx="28">
                  <c:v>66</c:v>
                </c:pt>
                <c:pt idx="29">
                  <c:v>64</c:v>
                </c:pt>
                <c:pt idx="30">
                  <c:v>61</c:v>
                </c:pt>
                <c:pt idx="31">
                  <c:v>58</c:v>
                </c:pt>
                <c:pt idx="32">
                  <c:v>55</c:v>
                </c:pt>
                <c:pt idx="33">
                  <c:v>52</c:v>
                </c:pt>
                <c:pt idx="34">
                  <c:v>49</c:v>
                </c:pt>
                <c:pt idx="35">
                  <c:v>46</c:v>
                </c:pt>
                <c:pt idx="36">
                  <c:v>43</c:v>
                </c:pt>
                <c:pt idx="37">
                  <c:v>40</c:v>
                </c:pt>
                <c:pt idx="38">
                  <c:v>37</c:v>
                </c:pt>
                <c:pt idx="39">
                  <c:v>34</c:v>
                </c:pt>
                <c:pt idx="40">
                  <c:v>32</c:v>
                </c:pt>
                <c:pt idx="41">
                  <c:v>30</c:v>
                </c:pt>
                <c:pt idx="42">
                  <c:v>28</c:v>
                </c:pt>
                <c:pt idx="43">
                  <c:v>26</c:v>
                </c:pt>
                <c:pt idx="44">
                  <c:v>24</c:v>
                </c:pt>
                <c:pt idx="45">
                  <c:v>22</c:v>
                </c:pt>
                <c:pt idx="46">
                  <c:v>20</c:v>
                </c:pt>
                <c:pt idx="47">
                  <c:v>18</c:v>
                </c:pt>
                <c:pt idx="48">
                  <c:v>16</c:v>
                </c:pt>
                <c:pt idx="49">
                  <c:v>14</c:v>
                </c:pt>
                <c:pt idx="50">
                  <c:v>12</c:v>
                </c:pt>
                <c:pt idx="51">
                  <c:v>10</c:v>
                </c:pt>
                <c:pt idx="52">
                  <c:v>8</c:v>
                </c:pt>
                <c:pt idx="53">
                  <c:v>6</c:v>
                </c:pt>
                <c:pt idx="54">
                  <c:v>4</c:v>
                </c:pt>
                <c:pt idx="55">
                  <c:v>2</c:v>
                </c:pt>
                <c:pt idx="56">
                  <c:v>0</c:v>
                </c:pt>
              </c:numCache>
            </c:numRef>
          </c:val>
          <c:smooth val="0"/>
          <c:extLst>
            <c:ext xmlns:c16="http://schemas.microsoft.com/office/drawing/2014/chart" uri="{C3380CC4-5D6E-409C-BE32-E72D297353CC}">
              <c16:uniqueId val="{00000001-9FFF-4D00-B0C0-C7A0B2B48D95}"/>
            </c:ext>
          </c:extLst>
        </c:ser>
        <c:dLbls>
          <c:showLegendKey val="0"/>
          <c:showVal val="0"/>
          <c:showCatName val="0"/>
          <c:showSerName val="0"/>
          <c:showPercent val="0"/>
          <c:showBubbleSize val="0"/>
        </c:dLbls>
        <c:smooth val="0"/>
        <c:axId val="518652936"/>
        <c:axId val="518663104"/>
      </c:lineChart>
      <c:catAx>
        <c:axId val="51865293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l-GR"/>
                  <a:t>Συνολικές Ημέρες</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l-GR"/>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l-GR"/>
          </a:p>
        </c:txPr>
        <c:crossAx val="518663104"/>
        <c:crosses val="autoZero"/>
        <c:auto val="1"/>
        <c:lblAlgn val="ctr"/>
        <c:lblOffset val="100"/>
        <c:noMultiLvlLbl val="0"/>
      </c:catAx>
      <c:valAx>
        <c:axId val="51866310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l-GR"/>
                  <a:t>Ωρες</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l-GR"/>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l-GR"/>
          </a:p>
        </c:txPr>
        <c:crossAx val="51865293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l-GR"/>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l-GR"/>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539587E-114D-49DD-8055-3764868083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2203</TotalTime>
  <Pages>13</Pages>
  <Words>1555</Words>
  <Characters>8398</Characters>
  <Application>Microsoft Office Word</Application>
  <DocSecurity>0</DocSecurity>
  <Lines>69</Lines>
  <Paragraphs>19</Paragraphs>
  <ScaleCrop>false</ScaleCrop>
  <HeadingPairs>
    <vt:vector size="4" baseType="variant">
      <vt:variant>
        <vt:lpstr>Τίτλος</vt:lpstr>
      </vt:variant>
      <vt:variant>
        <vt:i4>1</vt:i4>
      </vt:variant>
      <vt:variant>
        <vt:lpstr>Title</vt:lpstr>
      </vt:variant>
      <vt:variant>
        <vt:i4>1</vt:i4>
      </vt:variant>
    </vt:vector>
  </HeadingPairs>
  <TitlesOfParts>
    <vt:vector size="2" baseType="lpstr">
      <vt:lpstr>Ι. Καζλάρης - Ασφάλεια κώδικα (μεθοδολογίες, πλαίσια και τεχνικές)</vt:lpstr>
      <vt:lpstr>Ασφάλεια κώδικα (μεθοδολογίες, πλαίσια και τεχνικές)</vt:lpstr>
    </vt:vector>
  </TitlesOfParts>
  <Company/>
  <LinksUpToDate>false</LinksUpToDate>
  <CharactersWithSpaces>9934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Ι. Καζλάρης - Ασφάλεια κώδικα (μεθοδολογίες, πλαίσια και τεχνικές)</dc:title>
  <dc:subject/>
  <dc:creator>Yannis Kazlaris</dc:creator>
  <cp:keywords/>
  <dc:description/>
  <cp:lastModifiedBy>Παναγιωτης Εμμανουηλιδης</cp:lastModifiedBy>
  <cp:revision>255</cp:revision>
  <cp:lastPrinted>2022-10-24T08:43:00Z</cp:lastPrinted>
  <dcterms:created xsi:type="dcterms:W3CDTF">2022-10-15T22:38:00Z</dcterms:created>
  <dcterms:modified xsi:type="dcterms:W3CDTF">2023-01-15T17:21:00Z</dcterms:modified>
</cp:coreProperties>
</file>